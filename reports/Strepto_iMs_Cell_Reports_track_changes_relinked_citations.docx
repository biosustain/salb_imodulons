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641530" w:rsidRDefault="00000000">
      <w:pPr>
        <w:pStyle w:val="Heading1"/>
      </w:pPr>
      <w:bookmarkStart w:id="0" w:name="_heading=h.gjdgxs" w:colFirst="0" w:colLast="0"/>
      <w:bookmarkEnd w:id="0"/>
      <w:r>
        <w:t xml:space="preserve">Machine Learning Uncovers the Transcriptional Regulatory Network for the Production Host </w:t>
      </w:r>
      <w:r>
        <w:rPr>
          <w:i/>
        </w:rPr>
        <w:t xml:space="preserve">Streptomyces </w:t>
      </w:r>
      <w:proofErr w:type="spellStart"/>
      <w:r>
        <w:rPr>
          <w:i/>
        </w:rPr>
        <w:t>albidoflavus</w:t>
      </w:r>
      <w:proofErr w:type="spellEnd"/>
    </w:p>
    <w:p w14:paraId="00000002" w14:textId="77777777" w:rsidR="00641530" w:rsidRDefault="00641530"/>
    <w:p w14:paraId="00000003" w14:textId="77777777" w:rsidR="00641530" w:rsidRDefault="00000000">
      <w:pPr>
        <w:rPr>
          <w:vertAlign w:val="superscript"/>
        </w:rPr>
      </w:pPr>
      <w:r>
        <w:t>Mathias Jönsson</w:t>
      </w:r>
      <w:r>
        <w:rPr>
          <w:vertAlign w:val="superscript"/>
        </w:rPr>
        <w:t>1</w:t>
      </w:r>
      <w:r>
        <w:t>, Renata Sigrist</w:t>
      </w:r>
      <w:r>
        <w:rPr>
          <w:vertAlign w:val="superscript"/>
        </w:rPr>
        <w:t>1</w:t>
      </w:r>
      <w:r>
        <w:t>, Tetiana Gren</w:t>
      </w:r>
      <w:r>
        <w:rPr>
          <w:vertAlign w:val="superscript"/>
        </w:rPr>
        <w:t>1</w:t>
      </w:r>
      <w:r>
        <w:t>, Mykhaylo Semenov Petrov</w:t>
      </w:r>
      <w:r>
        <w:rPr>
          <w:vertAlign w:val="superscript"/>
        </w:rPr>
        <w:t>1</w:t>
      </w:r>
      <w:r>
        <w:t>, Nils Marcussen</w:t>
      </w:r>
      <w:r>
        <w:rPr>
          <w:vertAlign w:val="superscript"/>
        </w:rPr>
        <w:t>1</w:t>
      </w:r>
      <w:r>
        <w:t>, Anna Svetlova</w:t>
      </w:r>
      <w:r>
        <w:rPr>
          <w:vertAlign w:val="superscript"/>
        </w:rPr>
        <w:t>1</w:t>
      </w:r>
      <w:r>
        <w:t>, Pep Charusanti</w:t>
      </w:r>
      <w:r>
        <w:rPr>
          <w:vertAlign w:val="superscript"/>
        </w:rPr>
        <w:t>1</w:t>
      </w:r>
      <w:r>
        <w:t>, Peter Gockel</w:t>
      </w:r>
      <w:r>
        <w:rPr>
          <w:vertAlign w:val="superscript"/>
        </w:rPr>
        <w:t>1</w:t>
      </w:r>
      <w:r>
        <w:t>, Bernhard O. Palsson</w:t>
      </w:r>
      <w:r>
        <w:rPr>
          <w:vertAlign w:val="superscript"/>
        </w:rPr>
        <w:t>1,2</w:t>
      </w:r>
      <w:r>
        <w:t>, Lei Yang</w:t>
      </w:r>
      <w:proofErr w:type="gramStart"/>
      <w:r>
        <w:rPr>
          <w:vertAlign w:val="superscript"/>
        </w:rPr>
        <w:t>1,*</w:t>
      </w:r>
      <w:proofErr w:type="gramEnd"/>
      <w:r>
        <w:t>, Emre Özdemir</w:t>
      </w:r>
      <w:r>
        <w:rPr>
          <w:vertAlign w:val="superscript"/>
        </w:rPr>
        <w:t>1,*</w:t>
      </w:r>
    </w:p>
    <w:p w14:paraId="00000004" w14:textId="77777777" w:rsidR="00641530" w:rsidRDefault="00641530"/>
    <w:p w14:paraId="00000005" w14:textId="77777777" w:rsidR="00641530" w:rsidRDefault="00000000">
      <w:r>
        <w:rPr>
          <w:vertAlign w:val="superscript"/>
        </w:rPr>
        <w:t>1</w:t>
      </w:r>
      <w:r>
        <w:t xml:space="preserve"> Novo Nordisk Foundation Center for </w:t>
      </w:r>
      <w:proofErr w:type="spellStart"/>
      <w:r>
        <w:t>Biosustainability</w:t>
      </w:r>
      <w:proofErr w:type="spellEnd"/>
      <w:r>
        <w:t xml:space="preserve">, Technical University of Denmark, </w:t>
      </w:r>
      <w:proofErr w:type="spellStart"/>
      <w:r>
        <w:t>Kemitorvet</w:t>
      </w:r>
      <w:proofErr w:type="spellEnd"/>
      <w:r>
        <w:t xml:space="preserve">, Building 220, 2800, Kgs. Lyngby, Denmark </w:t>
      </w:r>
    </w:p>
    <w:p w14:paraId="00000006" w14:textId="77777777" w:rsidR="00641530" w:rsidRDefault="00000000">
      <w:r>
        <w:rPr>
          <w:vertAlign w:val="superscript"/>
        </w:rPr>
        <w:t>2</w:t>
      </w:r>
      <w:r>
        <w:t xml:space="preserve"> Department of Bioengineering, University of California, San Diego, La Jolla, USA</w:t>
      </w:r>
    </w:p>
    <w:p w14:paraId="00000007" w14:textId="77777777" w:rsidR="00641530" w:rsidRDefault="00000000">
      <w:r>
        <w:t xml:space="preserve">* To whom correspondence should be addressed. </w:t>
      </w:r>
    </w:p>
    <w:p w14:paraId="00000008" w14:textId="77777777" w:rsidR="00641530" w:rsidRDefault="00000000">
      <w:r>
        <w:t xml:space="preserve">Email: </w:t>
      </w:r>
      <w:hyperlink r:id="rId8">
        <w:r w:rsidR="00641530">
          <w:t>leiya@biosustain.dtu.dk</w:t>
        </w:r>
      </w:hyperlink>
      <w:r>
        <w:t xml:space="preserve">, </w:t>
      </w:r>
      <w:hyperlink r:id="rId9">
        <w:r w:rsidR="00641530">
          <w:t>emoz@biosustain.dtu.dk</w:t>
        </w:r>
      </w:hyperlink>
    </w:p>
    <w:p w14:paraId="00000009" w14:textId="77777777" w:rsidR="00641530" w:rsidRDefault="00000000">
      <w:pPr>
        <w:pStyle w:val="Heading2"/>
      </w:pPr>
      <w:bookmarkStart w:id="1" w:name="_heading=h.30j0zll" w:colFirst="0" w:colLast="0"/>
      <w:bookmarkEnd w:id="1"/>
      <w:r>
        <w:lastRenderedPageBreak/>
        <w:t>Graphical Abstract</w:t>
      </w:r>
    </w:p>
    <w:p w14:paraId="0000000A" w14:textId="256896FA" w:rsidR="00641530" w:rsidRDefault="00000000">
      <w:pPr>
        <w:jc w:val="center"/>
        <w:rPr>
          <w:ins w:id="2" w:author="Mathias Jönsson" w:date="2025-01-18T14:48:00Z" w16du:dateUtc="2025-01-18T03:48:00Z"/>
        </w:rPr>
      </w:pPr>
      <w:sdt>
        <w:sdtPr>
          <w:tag w:val="goog_rdk_1"/>
          <w:id w:val="1626269616"/>
        </w:sdtPr>
        <w:sdtContent>
          <w:del w:id="3" w:author="Mathias Jönsson" w:date="2024-11-20T20:44:00Z">
            <w:r>
              <w:rPr>
                <w:noProof/>
              </w:rPr>
              <w:drawing>
                <wp:inline distT="114300" distB="114300" distL="114300" distR="114300" wp14:anchorId="05C304E5" wp14:editId="259F6EB4">
                  <wp:extent cx="4860097" cy="4850978"/>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860097" cy="4850978"/>
                          </a:xfrm>
                          <a:prstGeom prst="rect">
                            <a:avLst/>
                          </a:prstGeom>
                          <a:ln/>
                        </pic:spPr>
                      </pic:pic>
                    </a:graphicData>
                  </a:graphic>
                </wp:inline>
              </w:drawing>
            </w:r>
          </w:del>
        </w:sdtContent>
      </w:sdt>
      <w:ins w:id="4" w:author="Mathias Jönsson" w:date="2025-01-18T14:47:00Z" w16du:dateUtc="2025-01-18T03:47:00Z">
        <w:r w:rsidR="009664C4">
          <w:rPr>
            <w:noProof/>
          </w:rPr>
          <w:drawing>
            <wp:inline distT="0" distB="0" distL="0" distR="0" wp14:anchorId="404263FB" wp14:editId="1C23D329">
              <wp:extent cx="5715000" cy="5715000"/>
              <wp:effectExtent l="0" t="0" r="0" b="0"/>
              <wp:docPr id="209446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ins>
      <w:customXmlDelRangeStart w:id="5" w:author="Mathias Jönsson" w:date="2025-01-18T14:47:00Z"/>
      <w:sdt>
        <w:sdtPr>
          <w:tag w:val="goog_rdk_2"/>
          <w:id w:val="-1324124007"/>
        </w:sdtPr>
        <w:sdtContent>
          <w:customXmlDelRangeEnd w:id="5"/>
          <w:customXmlDelRangeStart w:id="6" w:author="Mathias Jönsson" w:date="2025-01-18T14:47:00Z"/>
        </w:sdtContent>
      </w:sdt>
      <w:customXmlDelRangeEnd w:id="6"/>
    </w:p>
    <w:p w14:paraId="3916752B" w14:textId="77777777" w:rsidR="009664C4" w:rsidRDefault="009664C4">
      <w:pPr>
        <w:jc w:val="center"/>
      </w:pPr>
    </w:p>
    <w:p w14:paraId="0000000B" w14:textId="29E7027C" w:rsidR="00641530" w:rsidRDefault="00D2423B">
      <w:pPr>
        <w:pStyle w:val="Heading2"/>
      </w:pPr>
      <w:ins w:id="7" w:author="Mathias Jönsson" w:date="2025-01-17T10:39:00Z" w16du:dateUtc="2025-01-16T23:39:00Z">
        <w:r>
          <w:t>Summary</w:t>
        </w:r>
      </w:ins>
      <w:del w:id="8" w:author="Mathias Jönsson" w:date="2025-01-17T10:39:00Z" w16du:dateUtc="2025-01-16T23:39:00Z">
        <w:r w:rsidDel="00D2423B">
          <w:delText>Abstract</w:delText>
        </w:r>
      </w:del>
    </w:p>
    <w:p w14:paraId="0000000C" w14:textId="236573F3" w:rsidR="00641530" w:rsidRDefault="00000000">
      <w:pPr>
        <w:rPr>
          <w:sz w:val="24"/>
          <w:szCs w:val="24"/>
        </w:rPr>
      </w:pPr>
      <w:r>
        <w:rPr>
          <w:i/>
          <w:sz w:val="24"/>
          <w:szCs w:val="24"/>
        </w:rPr>
        <w:t xml:space="preserve">Streptomyces </w:t>
      </w:r>
      <w:proofErr w:type="spellStart"/>
      <w:r>
        <w:rPr>
          <w:i/>
          <w:sz w:val="24"/>
          <w:szCs w:val="24"/>
        </w:rPr>
        <w:t>albidoflavus</w:t>
      </w:r>
      <w:proofErr w:type="spellEnd"/>
      <w:r>
        <w:rPr>
          <w:i/>
          <w:sz w:val="24"/>
          <w:szCs w:val="24"/>
        </w:rPr>
        <w:t xml:space="preserve"> </w:t>
      </w:r>
      <w:r>
        <w:rPr>
          <w:sz w:val="24"/>
          <w:szCs w:val="24"/>
        </w:rPr>
        <w:t xml:space="preserve">is a </w:t>
      </w:r>
      <w:ins w:id="9" w:author="Mathias Jönsson" w:date="2025-01-20T07:09:00Z" w16du:dateUtc="2025-01-19T20:09:00Z">
        <w:r w:rsidR="00EC339A">
          <w:rPr>
            <w:sz w:val="24"/>
            <w:szCs w:val="24"/>
          </w:rPr>
          <w:t>widely used</w:t>
        </w:r>
      </w:ins>
      <w:ins w:id="10" w:author="Mathias Jönsson" w:date="2025-01-17T08:39:00Z" w16du:dateUtc="2025-01-16T21:39:00Z">
        <w:r w:rsidR="000E3501">
          <w:rPr>
            <w:sz w:val="24"/>
            <w:szCs w:val="24"/>
          </w:rPr>
          <w:t xml:space="preserve"> </w:t>
        </w:r>
      </w:ins>
      <w:del w:id="11" w:author="Mathias Jönsson" w:date="2025-01-17T08:39:00Z" w16du:dateUtc="2025-01-16T21:39:00Z">
        <w:r w:rsidDel="000E3501">
          <w:rPr>
            <w:sz w:val="24"/>
            <w:szCs w:val="24"/>
          </w:rPr>
          <w:delText xml:space="preserve">popular and genetically tractable platform </w:delText>
        </w:r>
      </w:del>
      <w:r>
        <w:rPr>
          <w:sz w:val="24"/>
          <w:szCs w:val="24"/>
        </w:rPr>
        <w:t>strain</w:t>
      </w:r>
      <w:del w:id="12" w:author="Mathias Jönsson" w:date="2025-01-17T08:40:00Z" w16du:dateUtc="2025-01-16T21:40:00Z">
        <w:r w:rsidDel="000E3501">
          <w:rPr>
            <w:sz w:val="24"/>
            <w:szCs w:val="24"/>
          </w:rPr>
          <w:delText xml:space="preserve"> used</w:delText>
        </w:r>
      </w:del>
      <w:r>
        <w:rPr>
          <w:sz w:val="24"/>
          <w:szCs w:val="24"/>
        </w:rPr>
        <w:t xml:space="preserve"> for natural product discovery and production </w:t>
      </w:r>
      <w:ins w:id="13" w:author="Mathias Jönsson" w:date="2025-01-17T08:40:00Z" w16du:dateUtc="2025-01-16T21:40:00Z">
        <w:r w:rsidR="000E3501">
          <w:rPr>
            <w:sz w:val="24"/>
            <w:szCs w:val="24"/>
          </w:rPr>
          <w:t>through</w:t>
        </w:r>
      </w:ins>
      <w:del w:id="14" w:author="Mathias Jönsson" w:date="2025-01-17T08:40:00Z" w16du:dateUtc="2025-01-16T21:40:00Z">
        <w:r w:rsidDel="000E3501">
          <w:rPr>
            <w:sz w:val="24"/>
            <w:szCs w:val="24"/>
          </w:rPr>
          <w:delText>via the expression of</w:delText>
        </w:r>
      </w:del>
      <w:r>
        <w:rPr>
          <w:sz w:val="24"/>
          <w:szCs w:val="24"/>
        </w:rPr>
        <w:t xml:space="preserve"> heterologous biosynthetic gene clusters (BGCs). However, </w:t>
      </w:r>
      <w:ins w:id="15" w:author="Mathias Jönsson" w:date="2025-01-17T08:41:00Z" w16du:dateUtc="2025-01-16T21:41:00Z">
        <w:r w:rsidR="000E3501">
          <w:rPr>
            <w:sz w:val="24"/>
            <w:szCs w:val="24"/>
          </w:rPr>
          <w:t>the</w:t>
        </w:r>
      </w:ins>
      <w:del w:id="16" w:author="Mathias Jönsson" w:date="2025-01-17T08:40:00Z" w16du:dateUtc="2025-01-16T21:40:00Z">
        <w:r w:rsidDel="000E3501">
          <w:rPr>
            <w:sz w:val="24"/>
            <w:szCs w:val="24"/>
          </w:rPr>
          <w:delText>its</w:delText>
        </w:r>
      </w:del>
      <w:r>
        <w:rPr>
          <w:sz w:val="24"/>
          <w:szCs w:val="24"/>
        </w:rPr>
        <w:t xml:space="preserve"> transcriptional regulatory network (TRN) and its impact on secondary metabolism </w:t>
      </w:r>
      <w:ins w:id="17" w:author="Mathias Jönsson" w:date="2025-01-17T08:41:00Z" w16du:dateUtc="2025-01-16T21:41:00Z">
        <w:r w:rsidR="000E3501">
          <w:rPr>
            <w:sz w:val="24"/>
            <w:szCs w:val="24"/>
          </w:rPr>
          <w:t>remain</w:t>
        </w:r>
      </w:ins>
      <w:del w:id="18" w:author="Mathias Jönsson" w:date="2025-01-17T08:41:00Z" w16du:dateUtc="2025-01-16T21:41:00Z">
        <w:r w:rsidDel="000E3501">
          <w:rPr>
            <w:sz w:val="24"/>
            <w:szCs w:val="24"/>
          </w:rPr>
          <w:delText>is</w:delText>
        </w:r>
      </w:del>
      <w:r>
        <w:rPr>
          <w:sz w:val="24"/>
          <w:szCs w:val="24"/>
        </w:rPr>
        <w:t xml:space="preserve"> poorly understood. Here we characterize</w:t>
      </w:r>
      <w:del w:id="19" w:author="Mathias Jönsson" w:date="2025-01-18T10:07:00Z" w16du:dateUtc="2025-01-17T23:07:00Z">
        <w:r w:rsidDel="00E15A51">
          <w:rPr>
            <w:sz w:val="24"/>
            <w:szCs w:val="24"/>
          </w:rPr>
          <w:delText>d</w:delText>
        </w:r>
      </w:del>
      <w:r>
        <w:rPr>
          <w:sz w:val="24"/>
          <w:szCs w:val="24"/>
        </w:rPr>
        <w:t xml:space="preserve"> </w:t>
      </w:r>
      <w:ins w:id="20" w:author="Mathias Jönsson" w:date="2025-01-20T07:10:00Z" w16du:dateUtc="2025-01-19T20:10:00Z">
        <w:r w:rsidR="00EC339A">
          <w:rPr>
            <w:sz w:val="24"/>
            <w:szCs w:val="24"/>
          </w:rPr>
          <w:t>the</w:t>
        </w:r>
      </w:ins>
      <w:del w:id="21" w:author="Mathias Jönsson" w:date="2025-01-18T10:07:00Z" w16du:dateUtc="2025-01-17T23:07:00Z">
        <w:r w:rsidDel="00E15A51">
          <w:rPr>
            <w:sz w:val="24"/>
            <w:szCs w:val="24"/>
          </w:rPr>
          <w:delText>its</w:delText>
        </w:r>
      </w:del>
      <w:r>
        <w:rPr>
          <w:sz w:val="24"/>
          <w:szCs w:val="24"/>
        </w:rPr>
        <w:t xml:space="preserve"> TRN </w:t>
      </w:r>
      <w:ins w:id="22" w:author="Mathias Jönsson" w:date="2025-01-17T08:41:00Z" w16du:dateUtc="2025-01-16T21:41:00Z">
        <w:r w:rsidR="000E3501">
          <w:rPr>
            <w:sz w:val="24"/>
            <w:szCs w:val="24"/>
          </w:rPr>
          <w:t>using</w:t>
        </w:r>
      </w:ins>
      <w:del w:id="23" w:author="Mathias Jönsson" w:date="2025-01-17T08:41:00Z" w16du:dateUtc="2025-01-16T21:41:00Z">
        <w:r w:rsidDel="000E3501">
          <w:rPr>
            <w:sz w:val="24"/>
            <w:szCs w:val="24"/>
          </w:rPr>
          <w:delText>by applying</w:delText>
        </w:r>
      </w:del>
      <w:r>
        <w:rPr>
          <w:sz w:val="24"/>
          <w:szCs w:val="24"/>
        </w:rPr>
        <w:t xml:space="preserve"> </w:t>
      </w:r>
      <w:sdt>
        <w:sdtPr>
          <w:tag w:val="goog_rdk_3"/>
          <w:id w:val="-582767338"/>
        </w:sdtPr>
        <w:sdtContent>
          <w:del w:id="24" w:author="Mathias Jönsson" w:date="2024-11-19T03:46:00Z">
            <w:r>
              <w:rPr>
                <w:sz w:val="24"/>
                <w:szCs w:val="24"/>
              </w:rPr>
              <w:delText xml:space="preserve">an </w:delText>
            </w:r>
          </w:del>
        </w:sdtContent>
      </w:sdt>
      <w:r>
        <w:rPr>
          <w:sz w:val="24"/>
          <w:szCs w:val="24"/>
        </w:rPr>
        <w:t xml:space="preserve">independent component analysis </w:t>
      </w:r>
      <w:ins w:id="25" w:author="Mathias Jönsson" w:date="2025-01-17T08:41:00Z" w16du:dateUtc="2025-01-16T21:41:00Z">
        <w:r w:rsidR="000E3501">
          <w:rPr>
            <w:sz w:val="24"/>
            <w:szCs w:val="24"/>
          </w:rPr>
          <w:t>on</w:t>
        </w:r>
      </w:ins>
      <w:del w:id="26" w:author="Mathias Jönsson" w:date="2025-01-17T08:41:00Z" w16du:dateUtc="2025-01-16T21:41:00Z">
        <w:r w:rsidDel="000E3501">
          <w:rPr>
            <w:sz w:val="24"/>
            <w:szCs w:val="24"/>
          </w:rPr>
          <w:delText>to a compendium of</w:delText>
        </w:r>
      </w:del>
      <w:r>
        <w:rPr>
          <w:sz w:val="24"/>
          <w:szCs w:val="24"/>
        </w:rPr>
        <w:t xml:space="preserve"> 218 </w:t>
      </w:r>
      <w:del w:id="27" w:author="Mathias Jönsson" w:date="2025-01-17T08:42:00Z" w16du:dateUtc="2025-01-16T21:42:00Z">
        <w:r w:rsidDel="000E3501">
          <w:rPr>
            <w:sz w:val="24"/>
            <w:szCs w:val="24"/>
          </w:rPr>
          <w:delText xml:space="preserve">high quality </w:delText>
        </w:r>
      </w:del>
      <w:r>
        <w:rPr>
          <w:sz w:val="24"/>
          <w:szCs w:val="24"/>
        </w:rPr>
        <w:t>RNA-</w:t>
      </w:r>
      <w:sdt>
        <w:sdtPr>
          <w:tag w:val="goog_rdk_4"/>
          <w:id w:val="1989279741"/>
        </w:sdtPr>
        <w:sdtContent>
          <w:ins w:id="28" w:author="Mathias Jönsson" w:date="2024-11-19T03:46:00Z">
            <w:r>
              <w:rPr>
                <w:sz w:val="24"/>
                <w:szCs w:val="24"/>
              </w:rPr>
              <w:t>S</w:t>
            </w:r>
          </w:ins>
        </w:sdtContent>
      </w:sdt>
      <w:sdt>
        <w:sdtPr>
          <w:tag w:val="goog_rdk_5"/>
          <w:id w:val="-323974139"/>
        </w:sdtPr>
        <w:sdtContent>
          <w:del w:id="29" w:author="Mathias Jönsson" w:date="2024-11-19T03:46:00Z">
            <w:r>
              <w:rPr>
                <w:sz w:val="24"/>
                <w:szCs w:val="24"/>
              </w:rPr>
              <w:delText>s</w:delText>
            </w:r>
          </w:del>
        </w:sdtContent>
      </w:sdt>
      <w:r>
        <w:rPr>
          <w:sz w:val="24"/>
          <w:szCs w:val="24"/>
        </w:rPr>
        <w:t xml:space="preserve">eq transcriptomes </w:t>
      </w:r>
      <w:ins w:id="30" w:author="Mathias Jönsson" w:date="2025-01-17T08:42:00Z" w16du:dateUtc="2025-01-16T21:42:00Z">
        <w:r w:rsidR="000E3501">
          <w:rPr>
            <w:sz w:val="24"/>
            <w:szCs w:val="24"/>
          </w:rPr>
          <w:t>across</w:t>
        </w:r>
      </w:ins>
      <w:del w:id="31" w:author="Mathias Jönsson" w:date="2025-01-17T08:42:00Z" w16du:dateUtc="2025-01-16T21:42:00Z">
        <w:r w:rsidDel="000E3501">
          <w:rPr>
            <w:sz w:val="24"/>
            <w:szCs w:val="24"/>
          </w:rPr>
          <w:delText>from both in-house and public sources spanning</w:delText>
        </w:r>
      </w:del>
      <w:r>
        <w:rPr>
          <w:sz w:val="24"/>
          <w:szCs w:val="24"/>
        </w:rPr>
        <w:t xml:space="preserve"> 88 unique growth conditions. We </w:t>
      </w:r>
      <w:ins w:id="32" w:author="Mathias Jönsson" w:date="2025-01-18T10:08:00Z" w16du:dateUtc="2025-01-17T23:08:00Z">
        <w:r w:rsidR="00E15A51">
          <w:rPr>
            <w:sz w:val="24"/>
            <w:szCs w:val="24"/>
          </w:rPr>
          <w:t>identify</w:t>
        </w:r>
      </w:ins>
      <w:del w:id="33" w:author="Mathias Jönsson" w:date="2025-01-18T10:08:00Z" w16du:dateUtc="2025-01-17T23:08:00Z">
        <w:r w:rsidDel="00E15A51">
          <w:rPr>
            <w:sz w:val="24"/>
            <w:szCs w:val="24"/>
          </w:rPr>
          <w:delText>obtained</w:delText>
        </w:r>
      </w:del>
      <w:r>
        <w:rPr>
          <w:sz w:val="24"/>
          <w:szCs w:val="24"/>
        </w:rPr>
        <w:t xml:space="preserve"> 78 independently modulated sets of genes (</w:t>
      </w:r>
      <w:proofErr w:type="spellStart"/>
      <w:r>
        <w:rPr>
          <w:sz w:val="24"/>
          <w:szCs w:val="24"/>
        </w:rPr>
        <w:t>iModulons</w:t>
      </w:r>
      <w:proofErr w:type="spellEnd"/>
      <w:r>
        <w:rPr>
          <w:sz w:val="24"/>
          <w:szCs w:val="24"/>
        </w:rPr>
        <w:t>) that quantitatively describe the TRN</w:t>
      </w:r>
      <w:ins w:id="34" w:author="Mathias Jönsson" w:date="2025-01-17T08:43:00Z" w16du:dateUtc="2025-01-16T21:43:00Z">
        <w:r w:rsidR="000E3501">
          <w:rPr>
            <w:sz w:val="24"/>
            <w:szCs w:val="24"/>
          </w:rPr>
          <w:t xml:space="preserve"> </w:t>
        </w:r>
      </w:ins>
      <w:del w:id="35" w:author="Mathias Jönsson" w:date="2025-01-17T08:43:00Z" w16du:dateUtc="2025-01-16T21:43:00Z">
        <w:r w:rsidDel="000E3501">
          <w:rPr>
            <w:sz w:val="24"/>
            <w:szCs w:val="24"/>
          </w:rPr>
          <w:delText xml:space="preserve"> and its activity state </w:delText>
        </w:r>
      </w:del>
      <w:r>
        <w:rPr>
          <w:sz w:val="24"/>
          <w:szCs w:val="24"/>
        </w:rPr>
        <w:t xml:space="preserve">across diverse conditions. </w:t>
      </w:r>
      <w:ins w:id="36" w:author="Mathias Jönsson" w:date="2025-01-17T08:44:00Z" w16du:dateUtc="2025-01-16T21:44:00Z">
        <w:r w:rsidR="000E3501">
          <w:rPr>
            <w:sz w:val="24"/>
            <w:szCs w:val="24"/>
          </w:rPr>
          <w:t>Our analyses reveal</w:t>
        </w:r>
      </w:ins>
      <w:del w:id="37" w:author="Mathias Jönsson" w:date="2025-01-17T08:44:00Z" w16du:dateUtc="2025-01-16T21:44:00Z">
        <w:r w:rsidDel="000E3501">
          <w:rPr>
            <w:sz w:val="24"/>
            <w:szCs w:val="24"/>
          </w:rPr>
          <w:delText>Through analyses of condition-dependent TRN activity states, we</w:delText>
        </w:r>
      </w:del>
      <w:r>
        <w:rPr>
          <w:sz w:val="24"/>
          <w:szCs w:val="24"/>
        </w:rPr>
        <w:t xml:space="preserve"> (</w:t>
      </w:r>
      <w:proofErr w:type="spellStart"/>
      <w:r>
        <w:rPr>
          <w:sz w:val="24"/>
          <w:szCs w:val="24"/>
        </w:rPr>
        <w:t>i</w:t>
      </w:r>
      <w:proofErr w:type="spellEnd"/>
      <w:r>
        <w:rPr>
          <w:sz w:val="24"/>
          <w:szCs w:val="24"/>
        </w:rPr>
        <w:t xml:space="preserve">) </w:t>
      </w:r>
      <w:del w:id="38" w:author="Mathias Jönsson" w:date="2025-01-17T08:44:00Z" w16du:dateUtc="2025-01-16T21:44:00Z">
        <w:r w:rsidDel="000E3501">
          <w:rPr>
            <w:sz w:val="24"/>
            <w:szCs w:val="24"/>
          </w:rPr>
          <w:delText xml:space="preserve">describe how the </w:delText>
        </w:r>
      </w:del>
      <w:r>
        <w:rPr>
          <w:sz w:val="24"/>
          <w:szCs w:val="24"/>
        </w:rPr>
        <w:t>TRN adapt</w:t>
      </w:r>
      <w:ins w:id="39" w:author="Mathias Jönsson" w:date="2025-01-17T08:44:00Z" w16du:dateUtc="2025-01-16T21:44:00Z">
        <w:r w:rsidR="000E3501">
          <w:rPr>
            <w:sz w:val="24"/>
            <w:szCs w:val="24"/>
          </w:rPr>
          <w:t>ation</w:t>
        </w:r>
      </w:ins>
      <w:del w:id="40" w:author="Mathias Jönsson" w:date="2025-01-17T08:44:00Z" w16du:dateUtc="2025-01-16T21:44:00Z">
        <w:r w:rsidDel="000E3501">
          <w:rPr>
            <w:sz w:val="24"/>
            <w:szCs w:val="24"/>
          </w:rPr>
          <w:delText>s</w:delText>
        </w:r>
      </w:del>
      <w:r>
        <w:rPr>
          <w:sz w:val="24"/>
          <w:szCs w:val="24"/>
        </w:rPr>
        <w:t xml:space="preserve"> to different growth conditions, (ii) </w:t>
      </w:r>
      <w:del w:id="41" w:author="Mathias Jönsson" w:date="2025-01-17T08:45:00Z" w16du:dateUtc="2025-01-16T21:45:00Z">
        <w:r w:rsidDel="000E3501">
          <w:rPr>
            <w:sz w:val="24"/>
            <w:szCs w:val="24"/>
          </w:rPr>
          <w:delText xml:space="preserve">conduct a cross-species iModulon comparison, uncovering </w:delText>
        </w:r>
      </w:del>
      <w:ins w:id="42" w:author="Mathias Jönsson" w:date="2025-01-17T08:46:00Z" w16du:dateUtc="2025-01-16T21:46:00Z">
        <w:r w:rsidR="000E3501">
          <w:rPr>
            <w:sz w:val="24"/>
            <w:szCs w:val="24"/>
          </w:rPr>
          <w:t>conserved</w:t>
        </w:r>
      </w:ins>
      <w:del w:id="43" w:author="Mathias Jönsson" w:date="2025-01-17T08:46:00Z" w16du:dateUtc="2025-01-16T21:46:00Z">
        <w:r w:rsidDel="000E3501">
          <w:rPr>
            <w:sz w:val="24"/>
            <w:szCs w:val="24"/>
          </w:rPr>
          <w:delText>shared features</w:delText>
        </w:r>
      </w:del>
      <w:r>
        <w:rPr>
          <w:sz w:val="24"/>
          <w:szCs w:val="24"/>
        </w:rPr>
        <w:t xml:space="preserve"> and unique characteristics of the TRN across </w:t>
      </w:r>
      <w:ins w:id="44" w:author="Mathias Jönsson" w:date="2025-01-17T08:45:00Z" w16du:dateUtc="2025-01-16T21:45:00Z">
        <w:r w:rsidR="000E3501">
          <w:rPr>
            <w:sz w:val="24"/>
            <w:szCs w:val="24"/>
          </w:rPr>
          <w:t xml:space="preserve">diverse </w:t>
        </w:r>
      </w:ins>
      <w:r>
        <w:rPr>
          <w:sz w:val="24"/>
          <w:szCs w:val="24"/>
        </w:rPr>
        <w:t xml:space="preserve">lineages, (iii) </w:t>
      </w:r>
      <w:del w:id="45" w:author="Mathias Jönsson" w:date="2025-01-17T08:46:00Z" w16du:dateUtc="2025-01-16T21:46:00Z">
        <w:r w:rsidDel="000E3501">
          <w:rPr>
            <w:sz w:val="24"/>
            <w:szCs w:val="24"/>
          </w:rPr>
          <w:delText xml:space="preserve">detail the </w:delText>
        </w:r>
      </w:del>
      <w:r>
        <w:rPr>
          <w:sz w:val="24"/>
          <w:szCs w:val="24"/>
        </w:rPr>
        <w:t xml:space="preserve">transcriptional activation of several endogenous BGCs, including </w:t>
      </w:r>
      <w:proofErr w:type="spellStart"/>
      <w:r>
        <w:rPr>
          <w:sz w:val="24"/>
          <w:szCs w:val="24"/>
        </w:rPr>
        <w:t>surugamide</w:t>
      </w:r>
      <w:proofErr w:type="spellEnd"/>
      <w:r>
        <w:rPr>
          <w:sz w:val="24"/>
          <w:szCs w:val="24"/>
        </w:rPr>
        <w:t xml:space="preserve">, </w:t>
      </w:r>
      <w:proofErr w:type="spellStart"/>
      <w:r>
        <w:rPr>
          <w:sz w:val="24"/>
          <w:szCs w:val="24"/>
        </w:rPr>
        <w:t>minimycin</w:t>
      </w:r>
      <w:proofErr w:type="spellEnd"/>
      <w:r>
        <w:rPr>
          <w:sz w:val="24"/>
          <w:szCs w:val="24"/>
        </w:rPr>
        <w:t xml:space="preserve"> and </w:t>
      </w:r>
      <w:proofErr w:type="spellStart"/>
      <w:r>
        <w:rPr>
          <w:sz w:val="24"/>
          <w:szCs w:val="24"/>
        </w:rPr>
        <w:t>paulomycin</w:t>
      </w:r>
      <w:proofErr w:type="spellEnd"/>
      <w:r>
        <w:rPr>
          <w:sz w:val="24"/>
          <w:szCs w:val="24"/>
        </w:rPr>
        <w:t xml:space="preserve">, and </w:t>
      </w:r>
      <w:r>
        <w:rPr>
          <w:sz w:val="24"/>
          <w:szCs w:val="24"/>
        </w:rPr>
        <w:lastRenderedPageBreak/>
        <w:t>(iv) infer</w:t>
      </w:r>
      <w:ins w:id="46" w:author="Mathias Jönsson" w:date="2025-01-17T08:47:00Z" w16du:dateUtc="2025-01-16T21:47:00Z">
        <w:r w:rsidR="000E3501">
          <w:rPr>
            <w:sz w:val="24"/>
            <w:szCs w:val="24"/>
          </w:rPr>
          <w:t>red</w:t>
        </w:r>
      </w:ins>
      <w:del w:id="47" w:author="Mathias Jönsson" w:date="2025-01-17T08:47:00Z" w16du:dateUtc="2025-01-16T21:47:00Z">
        <w:r w:rsidDel="000E3501">
          <w:rPr>
            <w:sz w:val="24"/>
            <w:szCs w:val="24"/>
          </w:rPr>
          <w:delText xml:space="preserve"> potential</w:delText>
        </w:r>
      </w:del>
      <w:r>
        <w:rPr>
          <w:sz w:val="24"/>
          <w:szCs w:val="24"/>
        </w:rPr>
        <w:t xml:space="preserve"> functions of 40% of </w:t>
      </w:r>
      <w:del w:id="48" w:author="Mathias Jönsson" w:date="2025-01-17T08:47:00Z" w16du:dateUtc="2025-01-16T21:47:00Z">
        <w:r w:rsidDel="000E3501">
          <w:rPr>
            <w:sz w:val="24"/>
            <w:szCs w:val="24"/>
          </w:rPr>
          <w:delText xml:space="preserve">the </w:delText>
        </w:r>
      </w:del>
      <w:r>
        <w:rPr>
          <w:sz w:val="24"/>
          <w:szCs w:val="24"/>
        </w:rPr>
        <w:t xml:space="preserve">uncharacterized genes in the </w:t>
      </w:r>
      <w:r>
        <w:rPr>
          <w:i/>
          <w:sz w:val="24"/>
          <w:szCs w:val="24"/>
        </w:rPr>
        <w:t xml:space="preserve">S. </w:t>
      </w:r>
      <w:proofErr w:type="spellStart"/>
      <w:r>
        <w:rPr>
          <w:i/>
          <w:sz w:val="24"/>
          <w:szCs w:val="24"/>
        </w:rPr>
        <w:t>albidoflavus</w:t>
      </w:r>
      <w:proofErr w:type="spellEnd"/>
      <w:r>
        <w:rPr>
          <w:sz w:val="24"/>
          <w:szCs w:val="24"/>
        </w:rPr>
        <w:t xml:space="preserve"> genome. </w:t>
      </w:r>
      <w:ins w:id="49" w:author="Mathias Jönsson" w:date="2025-01-18T10:09:00Z" w16du:dateUtc="2025-01-17T23:09:00Z">
        <w:r w:rsidR="00E15A51">
          <w:rPr>
            <w:sz w:val="24"/>
            <w:szCs w:val="24"/>
          </w:rPr>
          <w:t>These</w:t>
        </w:r>
      </w:ins>
      <w:del w:id="50" w:author="Mathias Jönsson" w:date="2025-01-18T10:09:00Z" w16du:dateUtc="2025-01-17T23:09:00Z">
        <w:r w:rsidDel="00E15A51">
          <w:rPr>
            <w:sz w:val="24"/>
            <w:szCs w:val="24"/>
          </w:rPr>
          <w:delText>Our</w:delText>
        </w:r>
      </w:del>
      <w:r>
        <w:rPr>
          <w:sz w:val="24"/>
          <w:szCs w:val="24"/>
        </w:rPr>
        <w:t xml:space="preserve"> findings provide a comprehensive and quantitative understanding of the </w:t>
      </w:r>
      <w:del w:id="51" w:author="Mathias Jönsson" w:date="2025-01-17T08:48:00Z" w16du:dateUtc="2025-01-16T21:48:00Z">
        <w:r w:rsidDel="000E3501">
          <w:rPr>
            <w:sz w:val="24"/>
            <w:szCs w:val="24"/>
          </w:rPr>
          <w:delText xml:space="preserve">TRN of </w:delText>
        </w:r>
      </w:del>
      <w:r>
        <w:rPr>
          <w:i/>
          <w:sz w:val="24"/>
          <w:szCs w:val="24"/>
        </w:rPr>
        <w:t xml:space="preserve">S. </w:t>
      </w:r>
      <w:proofErr w:type="spellStart"/>
      <w:r>
        <w:rPr>
          <w:i/>
          <w:sz w:val="24"/>
          <w:szCs w:val="24"/>
        </w:rPr>
        <w:t>albidoflavus</w:t>
      </w:r>
      <w:proofErr w:type="spellEnd"/>
      <w:ins w:id="52" w:author="Mathias Jönsson" w:date="2025-01-17T08:48:00Z" w16du:dateUtc="2025-01-16T21:48:00Z">
        <w:r w:rsidR="000E3501">
          <w:rPr>
            <w:i/>
            <w:sz w:val="24"/>
            <w:szCs w:val="24"/>
          </w:rPr>
          <w:t xml:space="preserve"> </w:t>
        </w:r>
        <w:r w:rsidR="000E3501">
          <w:rPr>
            <w:iCs/>
            <w:sz w:val="24"/>
            <w:szCs w:val="24"/>
          </w:rPr>
          <w:t>TRN</w:t>
        </w:r>
      </w:ins>
      <w:r>
        <w:rPr>
          <w:sz w:val="24"/>
          <w:szCs w:val="24"/>
        </w:rPr>
        <w:t xml:space="preserve">, </w:t>
      </w:r>
      <w:ins w:id="53" w:author="Mathias Jönsson" w:date="2025-01-18T10:10:00Z" w16du:dateUtc="2025-01-17T23:10:00Z">
        <w:r w:rsidR="00E15A51">
          <w:rPr>
            <w:sz w:val="24"/>
            <w:szCs w:val="24"/>
          </w:rPr>
          <w:t>offering</w:t>
        </w:r>
      </w:ins>
      <w:del w:id="54" w:author="Mathias Jönsson" w:date="2025-01-18T10:10:00Z" w16du:dateUtc="2025-01-17T23:10:00Z">
        <w:r w:rsidDel="00E15A51">
          <w:rPr>
            <w:sz w:val="24"/>
            <w:szCs w:val="24"/>
          </w:rPr>
          <w:delText>providing</w:delText>
        </w:r>
      </w:del>
      <w:r>
        <w:rPr>
          <w:sz w:val="24"/>
          <w:szCs w:val="24"/>
        </w:rPr>
        <w:t xml:space="preserve"> a knowledge base for further exploration and experimental validation. </w:t>
      </w:r>
    </w:p>
    <w:p w14:paraId="0000000D" w14:textId="77777777" w:rsidR="00641530" w:rsidRDefault="00641530">
      <w:pPr>
        <w:rPr>
          <w:sz w:val="24"/>
          <w:szCs w:val="24"/>
        </w:rPr>
      </w:pPr>
    </w:p>
    <w:p w14:paraId="0000000E" w14:textId="77777777" w:rsidR="00641530" w:rsidRDefault="00000000">
      <w:pPr>
        <w:pStyle w:val="Heading2"/>
      </w:pPr>
      <w:bookmarkStart w:id="55" w:name="_heading=h.3znysh7" w:colFirst="0" w:colLast="0"/>
      <w:bookmarkEnd w:id="55"/>
      <w:r>
        <w:t>Introduction</w:t>
      </w:r>
    </w:p>
    <w:p w14:paraId="0000000F" w14:textId="1CABC0BB" w:rsidR="00641530" w:rsidRDefault="00000000">
      <w:pPr>
        <w:rPr>
          <w:sz w:val="24"/>
          <w:szCs w:val="24"/>
        </w:rPr>
      </w:pPr>
      <w:r>
        <w:rPr>
          <w:i/>
          <w:sz w:val="24"/>
          <w:szCs w:val="24"/>
        </w:rPr>
        <w:t>Streptomyces</w:t>
      </w:r>
      <w:r>
        <w:rPr>
          <w:sz w:val="24"/>
          <w:szCs w:val="24"/>
        </w:rPr>
        <w:t xml:space="preserve"> is a well-known genus of Gram-positive bacteria capable of producing diverse secondary (specialized) metabolites, including antibiotics, anticancer agents, and antifungals</w:t>
      </w:r>
      <w:del w:id="56" w:author="Mathias Jönsson" w:date="2025-01-17T13:25:00Z" w16du:dateUtc="2025-01-17T02:25:00Z">
        <w:r w:rsidDel="00686354">
          <w:rPr>
            <w:sz w:val="24"/>
            <w:szCs w:val="24"/>
          </w:rPr>
          <w:delText xml:space="preserve"> </w:delText>
        </w:r>
      </w:del>
      <w:del w:id="57" w:author="Mathias Jönsson" w:date="2025-01-17T10:53:00Z" w16du:dateUtc="2025-01-16T23:53:00Z">
        <w:r w:rsidDel="00006A32">
          <w:rPr>
            <w:sz w:val="24"/>
            <w:szCs w:val="24"/>
          </w:rPr>
          <w:delText>(1</w:delText>
        </w:r>
      </w:del>
      <w:r w:rsidR="00006A32">
        <w:rPr>
          <w:sz w:val="24"/>
          <w:szCs w:val="24"/>
        </w:rPr>
        <w:fldChar w:fldCharType="begin"/>
      </w:r>
      <w:r w:rsidR="00AD43AB">
        <w:rPr>
          <w:sz w:val="24"/>
          <w:szCs w:val="24"/>
        </w:rPr>
        <w:instrText xml:space="preserve"> ADDIN ZOTERO_ITEM CSL_CITATION {"citationID":"TR70p7vN","properties":{"formattedCitation":"\\super 1\\nosupersub{}","plainCitation":"1","noteIndex":0},"citationItems":[{"id":152,"uris":["http://zotero.org/users/local/Ts7jirce/items/I57M367Q"],"itemData":{"id":152,"type":"book","abstract":"This is an insiders account of 50 years of genetic studies of the soil-inhabiting microbes that produce most of the antibiotics used to treat infections, as well as anti-cancer, anti-parasitic and immunosuppressant drugs. The book begins by describing how these microbes the actinomycetes were discovered in the latter part of the nineteenth century, but remained a Cinderella group until, in the 1940s, they shot to prominence with the discovery of streptomycin, the first effective treatment for tuberculosis and only the second antibiotic, after penicillin, to become a medical marvel. There followed a massive effort over several decades to find further treatments for infectious diseases and cancer, tempered by the rise of antibiotic resistance consequent on antibiotic misuse and over-use. The book goes on to describe the discovery of gene exchange in the actinomycetes in the context of the rise of microbial genetics in the mid-20th century, leading to determination of the complete DNA sequence of a model member of the group at the turn of the millennium. There follow chapters in which the intricate molecular machinery that adapts the organisms metabolism and development to life in the soil, including antibiotic production, is illuminated by the DNA blueprint. Then come an up-to-the minute account of the use of genetic engineering to make novel, hybrid, antibiotics, and a topical description of techniques to learn the roles of the thousands of genes in a genome sequence, throwing a powerful light on the biology of the organisms and their harnessing for increasing antibiotic productivity. In the final chapter we return to the mycobacteria that cause tuberculosis and leprosy, the first actinomycetes to be discovered, and how methodology, in part derived from the study of the streptomycetes, is being applied to understand and control these still deadly pathogens.","ISBN":"978-0-19-515066-7","language":"en","note":"Google-Books-ID: zPURDAAAQBAJ","number-of-pages":"261","publisher":"Oxford University Press, USA","source":"Google Books","title":"Streptomyces in Nature and Medicine: The Antibiotic Makers","title-short":"Streptomyces in Nature and Medicine","author":[{"family":"Hopwood","given":"D. A."}],"issued":{"date-parts":[["2007",2,3]]}}}],"schema":"https://github.com/citation-style-language/schema/raw/master/csl-citation.json"} </w:instrText>
      </w:r>
      <w:r w:rsidR="00006A32">
        <w:rPr>
          <w:sz w:val="24"/>
          <w:szCs w:val="24"/>
        </w:rPr>
        <w:fldChar w:fldCharType="separate"/>
      </w:r>
      <w:r w:rsidR="00AD43AB" w:rsidRPr="00AD43AB">
        <w:rPr>
          <w:sz w:val="24"/>
          <w:vertAlign w:val="superscript"/>
        </w:rPr>
        <w:t>1</w:t>
      </w:r>
      <w:r w:rsidR="00006A32">
        <w:rPr>
          <w:sz w:val="24"/>
          <w:szCs w:val="24"/>
        </w:rPr>
        <w:fldChar w:fldCharType="end"/>
      </w:r>
      <w:del w:id="58" w:author="Mathias Jönsson" w:date="2025-01-17T10:53:00Z" w16du:dateUtc="2025-01-16T23:53:00Z">
        <w:r w:rsidDel="00006A32">
          <w:rPr>
            <w:sz w:val="24"/>
            <w:szCs w:val="24"/>
          </w:rPr>
          <w:delText>)</w:delText>
        </w:r>
      </w:del>
      <w:r>
        <w:rPr>
          <w:sz w:val="24"/>
          <w:szCs w:val="24"/>
        </w:rPr>
        <w:t xml:space="preserve">. These products are encoded in biosynthetic gene clusters (BGCs), with most </w:t>
      </w:r>
      <w:r>
        <w:rPr>
          <w:i/>
          <w:sz w:val="24"/>
          <w:szCs w:val="24"/>
        </w:rPr>
        <w:t>Streptomyces</w:t>
      </w:r>
      <w:r>
        <w:rPr>
          <w:sz w:val="24"/>
          <w:szCs w:val="24"/>
        </w:rPr>
        <w:t xml:space="preserve"> species encoding 20-30 BGCs</w:t>
      </w:r>
      <w:del w:id="59" w:author="Mathias Jönsson" w:date="2025-01-17T13:25:00Z" w16du:dateUtc="2025-01-17T02:25:00Z">
        <w:r w:rsidDel="00686354">
          <w:rPr>
            <w:sz w:val="24"/>
            <w:szCs w:val="24"/>
          </w:rPr>
          <w:delText xml:space="preserve"> </w:delText>
        </w:r>
      </w:del>
      <w:r w:rsidR="00006A32">
        <w:rPr>
          <w:sz w:val="24"/>
          <w:szCs w:val="24"/>
        </w:rPr>
        <w:fldChar w:fldCharType="begin"/>
      </w:r>
      <w:r w:rsidR="00AD43AB">
        <w:rPr>
          <w:sz w:val="24"/>
          <w:szCs w:val="24"/>
        </w:rPr>
        <w:instrText xml:space="preserve"> ADDIN ZOTERO_ITEM CSL_CITATION {"citationID":"jLMcz2dG","properties":{"formattedCitation":"\\super 2\\uc0\\u8211{}5\\nosupersub{}","plainCitation":"2–5","noteIndex":0},"citationItems":[{"id":4,"uris":["http://zotero.org/users/local/Ts7jirce/items/S373CJHA"],"itemData":{"id":4,"type":"article-journal","abstract":"Abstract\n            Microorganisms have provided abundant sources of natural products which have been developed as commercial products for human medicine, animal health, and plant crop protection. In the early years of natural product discovery from microorganisms (The Golden Age), new antibiotics were found with relative ease from low-throughput fermentation and whole cell screening methods. Later, molecular genetic and medicinal chemistry approaches were applied to modify and improve the activities of important chemical scaffolds, and more sophisticated screening methods were directed at target disease states. In the 1990s, the pharmaceutical industry moved to high-throughput screening of synthetic chemical libraries against many potential therapeutic targets, including new targets identified from the human genome sequencing project, largely to the exclusion of natural products, and discovery rates dropped dramatically. Nonetheless, natural products continued to provide key scaffolds for drug development. In the current millennium, it was discovered from genome sequencing that microbes with large genomes have the capacity to produce about ten times as many secondary metabolites as was previously recognized. Indeed, the most gifted actinomycetes have the capacity to produce around 30–50 secondary metabolites. With the precipitous drop in cost for genome sequencing, it is now feasible to sequence thousands of actinomycete genomes to identify the “biosynthetic dark matter” as sources for the discovery of new and novel secondary metabolites. Advances in bioinformatics, mass spectrometry, proteomics, transcriptomics, metabolomics and gene expression are driving the new field of microbial genome mining for applications in natural product discovery and development.","container-title":"Journal of Industrial Microbiology and Biotechnology","DOI":"10.1007/s10295-015-1723-5","ISSN":"1476-5535, 1367-5435","issue":"2-3","language":"en","license":"https://academic.oup.com/journals/pages/open_access/funder_policies/chorus/standard_publication_model","page":"155-176","source":"DOI.org (Crossref)","title":"Natural product discovery: past, present, and future","title-short":"Natural product discovery","volume":"43","author":[{"family":"Katz","given":"Leonard"},{"family":"Baltz","given":"Richard H"}],"issued":{"date-parts":[["2016",3,1]]}}},{"id":8,"uris":["http://zotero.org/users/local/Ts7jirce/items/XHQ4JYUB"],"itemData":{"id":8,"type":"article-journal","container-title":"Nature","DOI":"10.1038/417141a","ISSN":"0028-0836, 1476-4687","issue":"6885","journalAbbreviation":"Nature","language":"en","license":"http://www.springer.com/tdm","page":"141-147","source":"DOI.org (Crossref)","title":"Complete genome sequence of the model actinomycete Streptomyces coelicolor A3(2)","volume":"417","author":[{"family":"Bentley","given":"S. D."},{"family":"Chater","given":"K. F."},{"family":"Cerdeño-Tárraga","given":"A.-M."},{"family":"Challis","given":"G. L."},{"family":"Thomson","given":"N. R."},{"family":"James","given":"K. D."},{"family":"Harris","given":"D. E."},{"family":"Quail","given":"M. A."},{"family":"Kieser","given":"H."},{"family":"Harper","given":"D."},{"family":"Bateman","given":"A."},{"family":"Brown","given":"S."},{"family":"Chandra","given":"G."},{"family":"Chen","given":"C. W."},{"family":"Collins","given":"M."},{"family":"Cronin","given":"A."},{"family":"Fraser","given":"A."},{"family":"Goble","given":"A."},{"family":"Hidalgo","given":"J."},{"family":"Hornsby","given":"T."},{"family":"Howarth","given":"S."},{"family":"Huang","given":"C.-H."},{"family":"Kieser","given":"T."},{"family":"Larke","given":"L."},{"family":"Murphy","given":"L."},{"family":"Oliver","given":"K."},{"family":"O'Neil","given":"S."},{"family":"Rabbinowitsch","given":"E."},{"family":"Rajandream","given":"M.-A."},{"family":"Rutherford","given":"K."},{"family":"Rutter","given":"S."},{"family":"Seeger","given":"K."},{"family":"Saunders","given":"D."},{"family":"Sharp","given":"S."},{"family":"Squares","given":"R."},{"family":"Squares","given":"S."},{"family":"Taylor","given":"K."},{"family":"Warren","given":"T."},{"family":"Wietzorrek","given":"A."},{"family":"Woodward","given":"J."},{"family":"Barrell","given":"B. G."},{"family":"Parkhill","given":"J."},{"family":"Hopwood","given":"D. A."}],"issued":{"date-parts":[["2002",5]]}}},{"id":10,"uris":["http://zotero.org/users/local/Ts7jirce/items/CELCRHYL"],"itemData":{"id":10,"type":"article-journal","abstract":"ABSTRACT\n            \n              We determined the complete genome sequence of\n              Streptomyces griseus\n              IFO 13350, a soil bacterium producing an antituberculosis agent, streptomycin, which is the first aminoglycoside antibiotic, discovered more than 60 years ago. The linear chromosome consists of 8,545,929 base pairs (bp), with an average G+C content of 72.2%, predicting 7,138 open reading frames, six rRNA operons (16S-23S-5S), and 66 tRNA genes. It contains extremely long terminal inverted repeats (TIRs) of 132,910 bp each. The telomere's nucleotide sequence and secondary structure, consisting of several palindromes with a loop sequence of 5′-GGA-3′, are different from those of typical telomeres conserved among other\n              Streptomyces\n              species. In accordance with the difference, the chromosome has pseudogenes for a conserved terminal protein (Tpg) and a telomere-associated protein (Tap), and a novel pair of Tpg and Tap proteins is instead encoded by the TIRs. Comparisons with the genomes of two related species,\n              Streptomyces coelicolor\n              A3(2) and\n              Streptomyces avermitilis\n              , clarified not only the characteristics of the\n              S. griseus\n              genome but also the existence of 24\n              Streptomyces\n              -specific proteins. The\n              S. griseus\n              genome contains 34 gene clusters or genes for the biosynthesis of known or unknown secondary metabolites. Transcriptome analysis using a DNA microarray showed that at least four of these clusters, in addition to the streptomycin biosynthesis gene cluster, were activated directly or indirectly by AdpA, which is a central transcriptional activator for secondary metabolism and morphogenesis in the A-factor (a γ-butyrolactone signaling molecule) regulatory cascade in\n              S. griseus\n              .","container-title":"Journal of Bacteriology","DOI":"10.1128/JB.00204-08","ISSN":"0021-9193, 1098-5530","issue":"11","journalAbbreviation":"J Bacteriol","language":"en","page":"4050-4060","source":"DOI.org (Crossref)","title":"Genome Sequence of the Streptomycin-Producing Microorganism &lt;i&gt;Streptomyces griseus&lt;/i&gt; IFO 13350","volume":"190","author":[{"family":"Ohnishi","given":"Yasuo"},{"family":"Ishikawa","given":"Jun"},{"family":"Hara","given":"Hirofumi"},{"family":"Suzuki","given":"Hirokazu"},{"family":"Ikenoya","given":"Miwa"},{"family":"Ikeda","given":"Haruo"},{"family":"Yamashita","given":"Atsushi"},{"family":"Hattori","given":"Masahira"},{"family":"Horinouchi","given":"Sueharu"}],"issued":{"date-parts":[["2008",6]]}}},{"id":12,"uris":["http://zotero.org/users/local/Ts7jirce/items/5K59IEZQ"],"itemData":{"id":12,"type":"article","abstract":"Abstract\n          \n            Background\n            \n              Streptomyces\n              is a highly diverse genus known for the production of secondary or specialized metabolites with a wide range of applications in the medical and agricultural industries. Several thousand complete or nearly-complete\n              Streptomyces\n              genome sequences are now available, affording the opportunity to deeply investigate the biosynthetic potential within these organisms and to advance natural product discovery initiatives.\n            \n          \n          \n            Result\n            \n              We performed pangenome analysis on 2,371\n              Streptomyces\n              genomes, including approximately 1,200 complete assemblies. Employing a data-driven approach based on genome similarities, the\n              Streptomyces\n              genus was classified into 7 primary and 42 secondary MASH-clusters, forming the basis for a comprehensive pangenome mining. A refined workflow for grouping biosynthetic gene clusters (BGCs) redefined their diversity across different MASH-clusters. This workflow also reassigned 2,729 known BGC families to only 440 families, a reduction caused by inaccuracies in BGC boundary detections. When the genomic location of BGCs is included in the analysis, a conserved genomic structure (synteny) among BGCs becomes apparent within species and MASH-clusters. This synteny suggests that vertical inheritance is a major factor in the acquisition of new BGCs.\n            \n          \n          \n            Conclusion\n            \n              Our analysis of a genomic dataset at a scale of thousands of genomes refined predictions of BGC diversity using MASH-clusters as a basis for pangenome analysis. The observed conservation in the order of BGCs’ genomic locations showed that the BGCs are vertically inherited. The presented workflow and the in-depth analysis pave the way for large-scale pangenome investigations and enhance our understanding of the biosynthetic potential of the\n              Streptomyces\n              genus.","DOI":"10.1101/2024.02.20.581055","language":"en","source":"Systems Biology","title":"Pangenome mining of the &lt;i&gt;Streptomyces&lt;/i&gt; genus redefines their biosynthetic potential","URL":"http://biorxiv.org/lookup/doi/10.1101/2024.02.20.581055","author":[{"family":"Mohite","given":"Omkar S."},{"family":"Jørgensen","given":"Tue S."},{"family":"Booth","given":"Thomas"},{"family":"Charusanti","given":"Pep"},{"family":"Phaneuf","given":"Patrick V."},{"family":"Weber","given":"Tilmann"},{"family":"Palsson","given":"Bernhard O."}],"accessed":{"date-parts":[["2024",8,22]]},"issued":{"date-parts":[["2024",2,22]]}}}],"schema":"https://github.com/citation-style-language/schema/raw/master/csl-citation.json"} </w:instrText>
      </w:r>
      <w:r w:rsidR="00006A32">
        <w:rPr>
          <w:sz w:val="24"/>
          <w:szCs w:val="24"/>
        </w:rPr>
        <w:fldChar w:fldCharType="separate"/>
      </w:r>
      <w:r w:rsidR="00AD43AB" w:rsidRPr="00AD43AB">
        <w:rPr>
          <w:sz w:val="24"/>
          <w:vertAlign w:val="superscript"/>
        </w:rPr>
        <w:t>2–5</w:t>
      </w:r>
      <w:r w:rsidR="00006A32">
        <w:rPr>
          <w:sz w:val="24"/>
          <w:szCs w:val="24"/>
        </w:rPr>
        <w:fldChar w:fldCharType="end"/>
      </w:r>
      <w:del w:id="60" w:author="Mathias Jönsson" w:date="2025-01-17T10:59:00Z" w16du:dateUtc="2025-01-16T23:59:00Z">
        <w:r w:rsidDel="00006A32">
          <w:rPr>
            <w:sz w:val="24"/>
            <w:szCs w:val="24"/>
          </w:rPr>
          <w:delText>(2–5)</w:delText>
        </w:r>
      </w:del>
      <w:r>
        <w:rPr>
          <w:sz w:val="24"/>
          <w:szCs w:val="24"/>
        </w:rPr>
        <w:t>; Many BGCs, however, are not expressed in laboratory settings. Consequently, a more thorough understanding of the regulation of these BGCs may lead to activation of more BGCs and the discovery of more novel compounds</w:t>
      </w:r>
      <w:del w:id="61" w:author="Mathias Jönsson" w:date="2025-01-17T13:25:00Z" w16du:dateUtc="2025-01-17T02:25:00Z">
        <w:r w:rsidDel="00686354">
          <w:rPr>
            <w:sz w:val="24"/>
            <w:szCs w:val="24"/>
          </w:rPr>
          <w:delText xml:space="preserve"> </w:delText>
        </w:r>
      </w:del>
      <w:r w:rsidR="00AF08CA">
        <w:rPr>
          <w:sz w:val="24"/>
          <w:szCs w:val="24"/>
        </w:rPr>
        <w:fldChar w:fldCharType="begin"/>
      </w:r>
      <w:r w:rsidR="00AD43AB">
        <w:rPr>
          <w:sz w:val="24"/>
          <w:szCs w:val="24"/>
        </w:rPr>
        <w:instrText xml:space="preserve"> ADDIN ZOTERO_ITEM CSL_CITATION {"citationID":"J7tawKqK","properties":{"formattedCitation":"\\super 6,7\\nosupersub{}","plainCitation":"6,7","noteIndex":0},"citationItems":[{"id":14,"uris":["http://zotero.org/users/local/Ts7jirce/items/5H7J4FHE"],"itemData":{"id":14,"type":"article-journal","container-title":"Organic &amp; Biomolecular Chemistry","DOI":"10.1039/b821578b","ISSN":"1477-0520, 1477-0539","issue":"9","journalAbbreviation":"Org. Biomol. Chem.","language":"en","page":"1753","source":"DOI.org (Crossref)","title":"Triggering cryptic natural product biosynthesis in microorganisms","volume":"7","author":[{"family":"Scherlach","given":"Kirstin"},{"family":"Hertweck","given":"Christian"}],"issued":{"date-parts":[["2009"]]}}},{"id":15,"uris":["http://zotero.org/users/local/Ts7jirce/items/3J7QN86K"],"itemData":{"id":15,"type":"article-journal","abstract":"Microbial natural products, particularly those produced by filamentous\n              Actinobacteria\n              , underpin the majority of clinically used antibiotics. Unfortunately, only a few new antibiotic classes have been discovered since the 1970s, which has exacerbated fears of a postapocalyptic world in which antibiotics have lost their utility. Excitingly, the genome sequencing revolution painted an entirely new picture, one in which an average strain of filamentous\n              Actinobacteria\n              harbors 20 to 50 natural product biosynthetic pathways but expresses very few of these under laboratory conditions.\n            \n          , \n            ABSTRACT\n            \n              Microbial natural products, particularly those produced by filamentous\n              Actinobacteria\n              , underpin the majority of clinically used antibiotics. Unfortunately, only a few new antibiotic classes have been discovered since the 1970s, which has exacerbated fears of a postapocalyptic world in which antibiotics have lost their utility. Excitingly, the genome sequencing revolution painted an entirely new picture, one in which an average strain of filamentous\n              Actinobacteria\n              harbors 20 to 50 natural product biosynthetic pathways but expresses very few of these under laboratory conditions. Development of methodology to access this “hidden” biochemical diversity has the potential to usher in a second Golden Era of antibiotic discovery. The proliferation of genomic data has led to inconsistent use of “cryptic” and “silent” when referring to biosynthetic gene clusters identified by bioinformatic analysis. In this Perspective, we discuss this issue and propose to formalize the use of this terminology.","container-title":"mBio","DOI":"10.1128/mBio.02642-20","ISSN":"2161-2129, 2150-7511","issue":"5","journalAbbreviation":"mBio","language":"en","page":"e02642-20","source":"DOI.org (Crossref)","title":"Cryptic or Silent? The Known Unknowns, Unknown Knowns, and Unknown Unknowns of Secondary Metabolism","title-short":"Cryptic or Silent?","volume":"11","author":[{"family":"Hoskisson","given":"Paul A."},{"family":"Seipke","given":"Ryan F."}],"editor":[{"family":"Wright","given":"Gerard D."}],"issued":{"date-parts":[["2020",10,27]]}}}],"schema":"https://github.com/citation-style-language/schema/raw/master/csl-citation.json"} </w:instrText>
      </w:r>
      <w:r w:rsidR="00AF08CA">
        <w:rPr>
          <w:sz w:val="24"/>
          <w:szCs w:val="24"/>
        </w:rPr>
        <w:fldChar w:fldCharType="separate"/>
      </w:r>
      <w:r w:rsidR="00AD43AB" w:rsidRPr="00AD43AB">
        <w:rPr>
          <w:sz w:val="24"/>
          <w:vertAlign w:val="superscript"/>
        </w:rPr>
        <w:t>6,7</w:t>
      </w:r>
      <w:r w:rsidR="00AF08CA">
        <w:rPr>
          <w:sz w:val="24"/>
          <w:szCs w:val="24"/>
        </w:rPr>
        <w:fldChar w:fldCharType="end"/>
      </w:r>
      <w:del w:id="62" w:author="Mathias Jönsson" w:date="2025-01-17T11:01:00Z" w16du:dateUtc="2025-01-17T00:01:00Z">
        <w:r w:rsidDel="00AF08CA">
          <w:rPr>
            <w:sz w:val="24"/>
            <w:szCs w:val="24"/>
          </w:rPr>
          <w:delText>(6, 7)</w:delText>
        </w:r>
      </w:del>
      <w:r>
        <w:rPr>
          <w:sz w:val="24"/>
          <w:szCs w:val="24"/>
        </w:rPr>
        <w:t xml:space="preserve">. </w:t>
      </w:r>
    </w:p>
    <w:p w14:paraId="00000010" w14:textId="77777777" w:rsidR="00641530" w:rsidRDefault="00641530">
      <w:pPr>
        <w:rPr>
          <w:sz w:val="24"/>
          <w:szCs w:val="24"/>
        </w:rPr>
      </w:pPr>
    </w:p>
    <w:p w14:paraId="00000011" w14:textId="41A2D586" w:rsidR="00641530" w:rsidRDefault="00000000">
      <w:pPr>
        <w:rPr>
          <w:sz w:val="24"/>
          <w:szCs w:val="24"/>
        </w:rPr>
      </w:pPr>
      <w:r>
        <w:rPr>
          <w:sz w:val="24"/>
          <w:szCs w:val="24"/>
        </w:rPr>
        <w:t xml:space="preserve">The production of secondary metabolites is controlled, in part, by the transcriptional regulatory network (TRN), which controls the expression of genes in response to genetic and environmental changes. </w:t>
      </w:r>
      <w:r>
        <w:rPr>
          <w:i/>
          <w:sz w:val="24"/>
          <w:szCs w:val="24"/>
        </w:rPr>
        <w:t>Streptomyces</w:t>
      </w:r>
      <w:r>
        <w:rPr>
          <w:sz w:val="24"/>
          <w:szCs w:val="24"/>
        </w:rPr>
        <w:t xml:space="preserve"> genomes are often large (6 - 12 </w:t>
      </w:r>
      <w:proofErr w:type="spellStart"/>
      <w:r>
        <w:rPr>
          <w:sz w:val="24"/>
          <w:szCs w:val="24"/>
        </w:rPr>
        <w:t>Mbp</w:t>
      </w:r>
      <w:proofErr w:type="spellEnd"/>
      <w:r>
        <w:rPr>
          <w:sz w:val="24"/>
          <w:szCs w:val="24"/>
        </w:rPr>
        <w:t xml:space="preserve">), and bottom-up approaches to characterize the TRN have revealed an intricate hierarchy of regulators — ranging from global to pleiotropic and local — that activate under specific growth conditions and developmental stages, reflecting the complex life cycle of </w:t>
      </w:r>
      <w:r>
        <w:rPr>
          <w:i/>
          <w:sz w:val="24"/>
          <w:szCs w:val="24"/>
        </w:rPr>
        <w:t>Streptomyces</w:t>
      </w:r>
      <w:del w:id="63" w:author="Mathias Jönsson" w:date="2025-01-17T13:25:00Z" w16du:dateUtc="2025-01-17T02:25:00Z">
        <w:r w:rsidDel="00686354">
          <w:rPr>
            <w:sz w:val="24"/>
            <w:szCs w:val="24"/>
          </w:rPr>
          <w:delText xml:space="preserve"> </w:delText>
        </w:r>
      </w:del>
      <w:r w:rsidR="00AF08CA">
        <w:rPr>
          <w:sz w:val="24"/>
          <w:szCs w:val="24"/>
        </w:rPr>
        <w:fldChar w:fldCharType="begin"/>
      </w:r>
      <w:r w:rsidR="00AD43AB">
        <w:rPr>
          <w:sz w:val="24"/>
          <w:szCs w:val="24"/>
        </w:rPr>
        <w:instrText xml:space="preserve"> ADDIN ZOTERO_ITEM CSL_CITATION {"citationID":"dFWvoMsC","properties":{"formattedCitation":"\\super 8\\uc0\\u8211{}13\\nosupersub{}","plainCitation":"8–13","noteIndex":0},"citationItems":[{"id":17,"uris":["http://zotero.org/users/local/Ts7jirce/items/AAT8KDX3"],"itemData":{"id":17,"type":"article-journal","container-title":"Nature Biotechnology","DOI":"10.1038/nbt820","ISSN":"1087-0156, 1546-1696","issue":"5","journalAbbreviation":"Nat Biotechnol","language":"en","license":"https://creativecommons.org/licenses/by-nc-sa/3.0/","page":"526-531","source":"DOI.org (Crossref)","title":"Complete genome sequence and comparative analysis of the industrial microorganism Streptomyces avermitilis","volume":"21","author":[{"family":"Ikeda","given":"Haruo"},{"family":"Ishikawa","given":"Jun"},{"family":"Hanamoto","given":"Akiharu"},{"family":"Shinose","given":"Mayumi"},{"family":"Kikuchi","given":"Hisashi"},{"family":"Shiba","given":"Tadayoshi"},{"family":"Sakaki","given":"Yoshiyuki"},{"family":"Hattori","given":"Masahira"},{"family":"Ōmura","given":"Satoshi"}],"issued":{"date-parts":[["2003",5]]}}},{"id":19,"uris":["http://zotero.org/users/local/Ts7jirce/items/EVDLM8KZ"],"itemData":{"id":19,"type":"article-journal","container-title":"FEMS Microbiology Letters","DOI":"10.1093/femsle/fny240","ISSN":"1574-6968","language":"en","license":"https://academic.oup.com/journals/pages/open_access/funder_policies/chorus/standard_publication_model","source":"DOI.org (Crossref)","title":"Genome mining for the search and discovery of bioactive compounds: The Streptomyces paradigm","title-short":"Genome mining for the search and discovery of bioactive compounds","URL":"https://academic.oup.com/femsle/advance-article/doi/10.1093/femsle/fny240/5108151","author":[{"family":"Ward","given":"Ac"},{"family":"Allenby","given":"Nee"}],"accessed":{"date-parts":[["2024",8,22]]},"issued":{"date-parts":[["2018",9,27]]}}},{"id":20,"uris":["http://zotero.org/users/local/Ts7jirce/items/8Q27BKCN"],"itemData":{"id":20,"type":"article-journal","container-title":"Antonie van Leeuwenhoek","DOI":"10.1007/s10482-018-1073-1","ISSN":"0003-6072, 1572-9699","issue":"5","journalAbbreviation":"Antonie van Leeuwenhoek","language":"en","page":"761-781","source":"DOI.org (Crossref)","title":"Interplay between carbon, nitrogen and phosphate utilization in the control of secondary metabolite production in Streptomyces","volume":"111","author":[{"family":"Romero-Rodríguez","given":"Alba"},{"family":"Maldonado-Carmona","given":"Nidia"},{"family":"Ruiz-Villafán","given":"Beatriz"},{"family":"Koirala","given":"Niranjan"},{"family":"Rocha","given":"Diana"},{"family":"Sánchez","given":"Sergio"}],"issued":{"date-parts":[["2018",5]]}}},{"id":21,"uris":["http://zotero.org/users/local/Ts7jirce/items/FDRCYUZZ"],"itemData":{"id":21,"type":"article-journal","abstract":"The antimicrobial activity of many of their natural products has brought prominence to the\n              Streptomycetaceae\n              , a family of Gram-positive bacteria that inhabit both soil and aquatic sediments.\n            \n          , \n            Covering: 2000 to 2018\n            \n              The antimicrobial activity of many of their natural products has brought prominence to the\n              Streptomycetaceae\n              , a family of Gram-positive bacteria that inhabit both soil and aquatic sediments. In the natural environment, antimicrobial compounds are likely to limit the growth of competitors, thereby offering a selective advantage to the producer, in particular when nutrients become limited and the developmental programme leading to spores commences. The study of the control of this secondary metabolism continues to offer insights into its integration with a complex lifecycle that takes multiple cues from the environment and primary metabolism. Such information can then be harnessed to devise laboratory screening conditions to discover compounds with new or improved clinical value. Here we provide an update of the review we published in NPR in 2011. Besides providing the essential background, we focus on recent developments in our understanding of the underlying regulatory networks, ecological triggers of natural product biosynthesis, contributions from comparative genomics and approaches to awaken the biosynthesis of otherwise silent or cryptic natural products. In addition, we highlight recent discoveries on the control of antibiotic production in other Actinobacteria, which have gained considerable attention since the start of the genomics revolution. New technologies that have the potential to produce a step change in our understanding of the regulation of secondary metabolism are also described.","container-title":"Natural Product Reports","DOI":"10.1039/C8NP00012C","ISSN":"0265-0568, 1460-4752","issue":"6","journalAbbreviation":"Nat. Prod. Rep.","language":"en","page":"575-604","source":"DOI.org (Crossref)","title":"Regulation of antibiotic production in Actinobacteria: new perspectives from the post-genomic era","title-short":"Regulation of antibiotic production in Actinobacteria","volume":"35","author":[{"family":"Van Der Heul","given":"Helga U."},{"family":"Bilyk","given":"Bohdan L."},{"family":"McDowall","given":"Kenneth J."},{"family":"Seipke","given":"Ryan F."},{"family":"Van Wezel","given":"Gilles P."}],"issued":{"date-parts":[["2018"]]}}},{"id":23,"uris":["http://zotero.org/users/local/Ts7jirce/items/E4SWNLEH"],"itemData":{"id":23,"type":"article-journal","container-title":"Synthetic and Systems Biotechnology","DOI":"10.1016/j.synbio.2018.10.005","ISSN":"2405805X","issue":"4","journalAbbreviation":"Synthetic and Systems Biotechnology","language":"en","page":"229-235","source":"DOI.org (Crossref)","title":"Regulation of antibiotic biosynthesis in actinomycetes: Perspectives and challenges","title-short":"Regulation of antibiotic biosynthesis in actinomycetes","volume":"3","author":[{"family":"Wei","given":"Junhong"},{"family":"He","given":"Lang"},{"family":"Niu","given":"Guoqing"}],"issued":{"date-parts":[["2018",12]]}}},{"id":25,"uris":["http://zotero.org/users/local/Ts7jirce/items/QPGNZUUM"],"itemData":{"id":25,"type":"article-journal","container-title":"Biotechnology Advances","DOI":"10.1016/j.biotechadv.2019.03.005","ISSN":"07349750","issue":"6","journalAbbreviation":"Biotechnology Advances","language":"en","page":"107366","source":"DOI.org (Crossref)","title":"Synthetic biology and metabolic engineering of actinomycetes for natural product discovery","volume":"37","author":[{"family":"Palazzotto","given":"Emilia"},{"family":"Tong","given":"Yaojun"},{"family":"Lee","given":"Sang Yup"},{"family":"Weber","given":"Tilmann"}],"issued":{"date-parts":[["2019",11]]}}}],"schema":"https://github.com/citation-style-language/schema/raw/master/csl-citation.json"} </w:instrText>
      </w:r>
      <w:r w:rsidR="00AF08CA">
        <w:rPr>
          <w:sz w:val="24"/>
          <w:szCs w:val="24"/>
        </w:rPr>
        <w:fldChar w:fldCharType="separate"/>
      </w:r>
      <w:r w:rsidR="00AD43AB" w:rsidRPr="00AD43AB">
        <w:rPr>
          <w:sz w:val="24"/>
          <w:vertAlign w:val="superscript"/>
        </w:rPr>
        <w:t>8–13</w:t>
      </w:r>
      <w:r w:rsidR="00AF08CA">
        <w:rPr>
          <w:sz w:val="24"/>
          <w:szCs w:val="24"/>
        </w:rPr>
        <w:fldChar w:fldCharType="end"/>
      </w:r>
      <w:del w:id="64" w:author="Mathias Jönsson" w:date="2025-01-17T11:02:00Z" w16du:dateUtc="2025-01-17T00:02:00Z">
        <w:r w:rsidDel="00AF08CA">
          <w:rPr>
            <w:sz w:val="24"/>
            <w:szCs w:val="24"/>
          </w:rPr>
          <w:delText>(8–13)</w:delText>
        </w:r>
      </w:del>
      <w:r>
        <w:rPr>
          <w:sz w:val="24"/>
          <w:szCs w:val="24"/>
        </w:rPr>
        <w:t xml:space="preserve">. </w:t>
      </w:r>
      <w:r>
        <w:rPr>
          <w:i/>
          <w:sz w:val="24"/>
          <w:szCs w:val="24"/>
        </w:rPr>
        <w:t xml:space="preserve">Streptomyces </w:t>
      </w:r>
      <w:proofErr w:type="spellStart"/>
      <w:r>
        <w:rPr>
          <w:i/>
          <w:sz w:val="24"/>
          <w:szCs w:val="24"/>
        </w:rPr>
        <w:t>albidoflavus</w:t>
      </w:r>
      <w:proofErr w:type="spellEnd"/>
      <w:sdt>
        <w:sdtPr>
          <w:tag w:val="goog_rdk_6"/>
          <w:id w:val="175306371"/>
        </w:sdtPr>
        <w:sdtContent>
          <w:del w:id="65" w:author="Mathias Jönsson" w:date="2024-11-19T03:48:00Z">
            <w:r>
              <w:rPr>
                <w:sz w:val="24"/>
                <w:szCs w:val="24"/>
              </w:rPr>
              <w:delText xml:space="preserve"> J1074</w:delText>
            </w:r>
          </w:del>
        </w:sdtContent>
      </w:sdt>
      <w:r>
        <w:rPr>
          <w:sz w:val="24"/>
          <w:szCs w:val="24"/>
        </w:rPr>
        <w:t xml:space="preserve"> (previously </w:t>
      </w:r>
      <w:r>
        <w:rPr>
          <w:i/>
          <w:sz w:val="24"/>
          <w:szCs w:val="24"/>
        </w:rPr>
        <w:t>Streptomyces albus</w:t>
      </w:r>
      <w:r>
        <w:rPr>
          <w:sz w:val="24"/>
          <w:szCs w:val="24"/>
        </w:rPr>
        <w:t xml:space="preserve"> J1074) is a well characterized and widely used heterologous host for studying cryptic Actinomycete BGCs and producing industrially important secondary metabolites</w:t>
      </w:r>
      <w:del w:id="66" w:author="Mathias Jönsson" w:date="2025-01-17T13:25:00Z" w16du:dateUtc="2025-01-17T02:25:00Z">
        <w:r w:rsidDel="00686354">
          <w:rPr>
            <w:sz w:val="24"/>
            <w:szCs w:val="24"/>
          </w:rPr>
          <w:delText xml:space="preserve"> </w:delText>
        </w:r>
      </w:del>
      <w:r w:rsidR="00AF08CA">
        <w:rPr>
          <w:sz w:val="24"/>
          <w:szCs w:val="24"/>
        </w:rPr>
        <w:fldChar w:fldCharType="begin"/>
      </w:r>
      <w:r w:rsidR="00AD43AB">
        <w:rPr>
          <w:sz w:val="24"/>
          <w:szCs w:val="24"/>
        </w:rPr>
        <w:instrText xml:space="preserve"> ADDIN ZOTERO_ITEM CSL_CITATION {"citationID":"WGsS7pfE","properties":{"formattedCitation":"\\super 14\\uc0\\u8211{}23\\nosupersub{}","plainCitation":"14–23","noteIndex":0},"citationItems":[{"id":26,"uris":["http://zotero.org/users/local/Ts7jirce/items/SXLNUTZB"],"itemData":{"id":26,"type":"article-journal","container-title":"Journal of Industrial Microbiology &amp; Biotechnology","DOI":"10.1007/s10295-010-0730-9","ISSN":"1367-5435, 1476-5535","issue":"8","journalAbbreviation":"J Ind Microbiol Biotechnol","language":"en","license":"http://www.springer.com/tdm","page":"759-772","source":"DOI.org (Crossref)","title":"Streptomyces and Saccharopolyspora hosts for heterologous expression of secondary metabolite gene clusters","volume":"37","author":[{"family":"Baltz","given":"Richard H."}],"issued":{"date-parts":[["2010",8]]}}},{"id":28,"uris":["http://zotero.org/users/local/Ts7jirce/items/PAU8FA6P"],"itemData":{"id":28,"type":"article-journal","container-title":"PLOS ONE","DOI":"10.1371/journal.pone.0158682","ISSN":"1932-6203","issue":"7","journalAbbreviation":"PLoS ONE","language":"en","page":"e0158682","source":"DOI.org (Crossref)","title":"Cloning and Heterologous Expression of the Grecocycline Biosynthetic Gene Cluster","volume":"11","author":[{"family":"Bilyk","given":"Oksana"},{"family":"Sekurova","given":"Olga N."},{"family":"Zotchev","given":"Sergey B."},{"family":"Luzhetskyy","given":"Andriy"}],"editor":[{"family":"Virolle","given":"Marie-Joelle"}],"issued":{"date-parts":[["2016",7,13]]}}},{"id":30,"uris":["http://zotero.org/users/local/Ts7jirce/items/M7N2RG3G"],"itemData":{"id":30,"type":"article-journal","abstract":"ABSTRACT\n            \n              The fredericamycin (FDM) A biosynthetic gene cluster, cloned previously from\n              Streptomyces griseus\n              ATCC 49344, contains three putative regulatory genes,\n              fdmR\n              ,\n              fdmR1\n              , and\n              fdmR2\n              . Their deduced gene products show high similarity to members of the\n              Streptomyces\n              antibiotic regulatory protein (SARP) family (FdmR1) or to MarR-like regulators (FdmR and FdmR2). Here we provide experimental data supporting FdmR1 as a SARP-type activator. Inactivation of\n              fdmR1\n              abolished FDM biosynthesis, and FDM production could be restored to the\n              fdmR1\n              ::\n              aac(3)IV\n              mutant by expressing\n              fdmR1\n              in\n              trans\n              . Reverse transcription-PCR transcriptional analyses revealed that up to 26 of the 28 genes within the\n              fdm\n              gene cluster, with the exception of\n              fdmR\n              and\n              fdmT2\n              , were under the positive control of FdmR1, directly or indirectly. Overexpression of\n              fdmR1\n              in\n              S. griseus\n              improved the FDM titer 5.6-fold (to about 1.36 g/liter) relative to that of wild-type\n              S. griseus\n              . Cloning of the complete\n              fdm\n              cluster into an integrative plasmid and subsequent expression in heterologous hosts revealed that considerable amounts of FDMs could be produced in\n              Streptomyces albus\n              but not in\n              Streptomyces lividans\n              . However, the\n              S. lividans\n              host could be engineered to produce FDMs via constitutive expression of\n              fdmR1\n              ; FDM production in\n              S. lividans\n              could be enhanced further by overexpressing\n              fdmC\n              , encoding a putative ketoreductase, concomitantly with\n              fdmR1\n              . Taken together, these studies demonstrate the viability of engineering FDM biosynthesis and improving FDM titers in both the native producer\n              S. griseus\n              and heterologous hosts, such as\n              S. albus\n              and\n              S. lividans\n              . The approach taken capitalizes on FdmR1, a key activator of the FDM biosynthetic machinery.","container-title":"Journal of Bacteriology","DOI":"10.1128/JB.00592-08","ISSN":"0021-9193, 1098-5530","issue":"16","journalAbbreviation":"J Bacteriol","language":"en","page":"5587-5596","source":"DOI.org (Crossref)","title":"Identification and Utility of FdmR1 as a &lt;i&gt;Streptomyces&lt;/i&gt; Antibiotic Regulatory Protein Activator for Fredericamycin Production in &lt;i&gt;Streptomyces griseus&lt;/i&gt; ATCC 49344 and Heterologous Hosts","volume":"190","author":[{"family":"Chen","given":"Yihua"},{"family":"Wendt-Pienkowski","given":"Evelyn"},{"family":"Shen","given":"Ben"}],"issued":{"date-parts":[["2008",8,15]]}}},{"id":32,"uris":["http://zotero.org/users/local/Ts7jirce/items/5L2F3H84"],"itemData":{"id":32,"type":"article-journal","abstract":"ABSTRACT\n            \n              The biosynthetic gene cluster for the aromatic polyketide steffimycin of the anthracycline family has been cloned and characterized from “\n              Streptomyces steffisburgensis\n              ” NRRL 3193. Sequence analysis of a 42.8-kbp DNA region revealed the presence of 36 open reading frames (ORFs) (one of them incomplete), 24 of which, spanning 26.5 kb, are probably involved in steffimycin biosynthesis. They code for all the activities required for polyketide biosynthesis, tailoring, regulation, and resistance but show no evidence of genes involved in\n              l\n              -rhamnose biosynthesis. The involvement of the cluster in steffimycin biosynthesis was confirmed by expression of a region of about 15 kb containing 15 ORFS, 11 of them forming part of the cluster, in the heterologous host\n              Streptomyces albus\n              , allowing the isolation of a biosynthetic intermediate. In addition, the expression in\n              S. albus\n              of the entire cluster, contained in a region of 34.8 kb, combined with the expression of plasmid pRHAM, directing the biosynthesis of\n              l\n              -rhamnose, led to the production of steffimycin. Inactivation of the\n              stfX\n              gene, coding for a putative cyclase, revealed that this enzymatic activity participates in the cyclization of the fourth ring, making the final steps in the biosynthesis of the steffimycin aglycon similar to those in the biosynthesis of jadomycin or rabelomycin. Inactivation of the\n              stfG\n              gene, coding for a putative glycosyltransferase involved in the attachment of\n              l\n              -rhamnose, allowed the production of a new compound corresponding to the steffimycin aglycon compound also observed in\n              S. albus\n              upon expression of the entire cluster.","container-title":"Applied and Environmental Microbiology","DOI":"10.1128/AEM.00734-06","ISSN":"0099-2240, 1098-5336","issue":"6","journalAbbreviation":"Appl Environ Microbiol","language":"en","page":"4172-4183","source":"DOI.org (Crossref)","title":"Isolation, Characterization, and Heterologous Expression of the Biosynthesis Gene Cluster for the Antitumor Anthracycline Steffimycin","volume":"72","author":[{"family":"Gullón","given":"Sonia"},{"family":"Olano","given":"Carlos"},{"family":"Abdelfattah","given":"Mohamed S."},{"family":"Braña","given":"Alfredo F."},{"family":"Rohr","given":"Jürgen"},{"family":"Méndez","given":"Carmen"},{"family":"Salas","given":"José A."}],"issued":{"date-parts":[["2006",6]]}}},{"id":34,"uris":["http://zotero.org/users/local/Ts7jirce/items/UMVNDTIJ"],"itemData":{"id":34,"type":"article-journal","container-title":"Process Biochemistry","DOI":"10.1016/j.procbio.2010.11.024","ISSN":"13595113","issue":"3","journalAbbreviation":"Process Biochemistry","language":"en","license":"https://www.elsevier.com/tdm/userlicense/1.0/","page":"811-816","source":"DOI.org (Crossref)","title":"Identification and heterologous expression of the biosynthetic gene cluster for holomycin produced by Streptomyces clavuligerus","volume":"46","author":[{"family":"Huang","given":"Sheng"},{"family":"Zhao","given":"Yudong"},{"family":"Qin","given":"Zhiwei"},{"family":"Wang","given":"Xiaoling"},{"family":"Onega","given":"Mayca"},{"family":"Chen","given":"Li"},{"family":"He","given":"Jing"},{"family":"Yu","given":"Yi"},{"family":"Deng","given":"Hai"}],"issued":{"date-parts":[["2011",3]]}}},{"id":35,"uris":["http://zotero.org/users/local/Ts7jirce/items/WMUDGC9H"],"itemData":{"id":35,"type":"article-journal","container-title":"Applied Microbiology and Biotechnology","DOI":"10.1007/s00253-016-7721-3","ISSN":"0175-7598, 1432-0614","issue":"21","journalAbbreviation":"Appl Microbiol Biotechnol","language":"en","page":"9175-9186","source":"DOI.org (Crossref)","title":"Generation of new compounds through unbalanced transcription of landomycin A cluster","volume":"100","author":[{"family":"Myronovskyi","given":"Maksym"},{"family":"Brötz","given":"Elke"},{"family":"Rosenkränzer","given":"Birgit"},{"family":"Manderscheid","given":"Niko"},{"family":"Tokovenko","given":"Bogdan"},{"family":"Rebets","given":"Yuriy"},{"family":"Luzhetskyy","given":"Andriy"}],"issued":{"date-parts":[["2016",11]]}}},{"id":36,"uris":["http://zotero.org/users/local/Ts7jirce/items/8ILGAJFX"],"itemData":{"id":36,"type":"article-journal","container-title":"Metabolic Engineering","DOI":"10.1016/j.ymben.2018.09.004","ISSN":"10967176","journalAbbreviation":"Metabolic Engineering","language":"en","page":"316-324","source":"DOI.org (Crossref)","title":"Generation of a cluster-free Streptomyces albus chassis strains for improved heterologous expression of secondary metabolite clusters","volume":"49","author":[{"family":"Myronovskyi","given":"Maksym"},{"family":"Rosenkränzer","given":"Birgit"},{"family":"Nadmid","given":"Suvd"},{"family":"Pujic","given":"Petar"},{"family":"Normand","given":"Philippe"},{"family":"Luzhetskyy","given":"Andriy"}],"issued":{"date-parts":[["2018",9]]}}},{"id":37,"uris":["http://zotero.org/users/local/Ts7jirce/items/B5H69WW8"],"itemData":{"id":37,"type":"article-journal","abstract":"Streptomyces albidoflavus J1074 is a popular platform to discover novel natural products via the expression of heterologous biosynthetic gene clusters (BGCs). There is keen interest in improving the ability of this platform to overexpress BGCs and, consequently, enable the purification of specialized metabolites. Mutations within gene rpoB for the β-subunit of RNA polymerase are known to increase rifampicin resistance and augment the metabolic capabilities of streptomycetes. Yet, the effects of rpoB mutations on J1074 remained unstudied, and we decided to address this issue. A target collection of strains that we studied carried spontaneous rpoB mutations introduced in the background of the other drug resistance mutations. The antibiotic resistance spectra, growth, and specialized metabolism of the resulting mutants were interrogated using a set of microbiological and analytical approaches. We isolated 14 different rpoB mutants showing various degrees of rifampicin resistance; one of them (S433W) was isolated for the first time in actinomycetes. The rpoB mutations had a major effect on antibiotic production by J1074, as evident from bioassays and LC-MS data. Our data support the idea that rpoB mutations are useful tools to enhance the ability of J1074 to produce specialized metabolites.","container-title":"Microorganisms","DOI":"10.3390/microorganisms11051176","ISSN":"2076-2607","issue":"5","journalAbbreviation":"Microorganisms","language":"en","license":"https://creativecommons.org/licenses/by/4.0/","page":"1176","source":"DOI.org (Crossref)","title":"Properties of Multidrug-Resistant Mutants Derived from Heterologous Expression Chassis Strain Streptomyces albidoflavus J1074","volume":"11","author":[{"family":"Dolya","given":"Borys"},{"family":"Hryhorieva","given":"Olena"},{"family":"Sorochynska","given":"Khrystyna"},{"family":"Lopatniuk","given":"Maria"},{"family":"Ostash","given":"Iryna"},{"family":"Tseduliak","given":"Vasylyna-Marta"},{"family":"Sterndorff","given":"Eva Baggesgaard"},{"family":"Jørgensen","given":"Tue Sparholt"},{"family":"Gren","given":"Tetiana"},{"family":"Dacyuk","given":"Yuriy"},{"family":"Weber","given":"Tilmann"},{"family":"Luzhetskyy","given":"Andriy"},{"family":"Fedorenko","given":"Victor"},{"family":"Ostash","given":"Bohdan"}],"issued":{"date-parts":[["2023",4,30]]}}},{"id":39,"uris":["http://zotero.org/users/local/Ts7jirce/items/RTGHHKJ5"],"itemData":{"id":39,"type":"article-journal","container-title":"Metabolic Engineering","DOI":"10.1016/j.ymben.2021.05.004","ISSN":"10967176","journalAbbreviation":"Metabolic Engineering","language":"en","page":"11-18","source":"DOI.org (Crossref)","title":"Engineering the precursor pool to modulate the production of pamamycins in the heterologous host S. albus J1074","volume":"67","author":[{"family":"Gummerlich","given":"Nils"},{"family":"Manderscheid","given":"Niko"},{"family":"Rebets","given":"Yuriy"},{"family":"Myronovskyi","given":"Maksym"},{"family":"Gläser","given":"Lars"},{"family":"Kuhl","given":"Martin"},{"family":"Wittmann","given":"Christoph"},{"family":"Luzhetskyy","given":"Andriy"}],"issued":{"date-parts":[["2021",9]]}}},{"id":40,"uris":["http://zotero.org/users/local/Ts7jirce/items/BXKU7IJU"],"itemData":{"id":40,"type":"article-journal","abstract":"Abstract\n            \n              Background\n              \n                Spinosad is a macrolide insecticide with the tetracyclic lactone backbone to which forosamine and tri-\n                o\n                -methylrhamnose are attached. Both the sugar moieties are essential for its insecticidal activity. In biosynthesis of spinosad, the amino group of forosamine is dimethylated by SpnS and then transferred onto the lactone backbone by SpnP. Because the spinosad native producer is difficult to genetically manipulate, we previously changed promoters, ribosome binding sites and start codons of 23 spinosad biosynthetic genes to construct an artificial gene cluster which resulted in a 328-fold yield improvement in the heterologous host\n                Streptomyces albus\n                J1074 compared with the native gene cluster. However, in fermentation of J1074 with the artificial gene cluster, the\n                N\n                -monodesmethyl spinosad with lower insecticidal activity was always produced with the same titer as spinosad.\n              \n            \n            \n              Results\n              \n                By tuning expression of SpnS with an inducible promotor, we found that the undesired less active byproduct\n                N\n                -monodesmethyl spinosad was produced when SpnS was expressed at low level. Although\n                N\n                -monodesmethyl spinosad can be almost fully eliminated with high SpnS expression level, the titer of desired product spinosad was only increased by less than 38%. When the forosaminyl transferase SpnP was further overexpressed together with SpnS, the titer of spinosad was improved by 5.3 folds and the content of\n                N\n                -desmethyl derivatives was decreased by ~ 90%.\n              \n            \n            \n              Conclusion\n              \n                N-\n                monodesmethyl spinosad was produced due to unbalanced expression of\n                spnS\n                and upstream biosynthetic genes in the refactored artificial gene cluster. The accumulated\n                N\n                -desmethyl forosamine was transferred onto the lactone backbone by SpnP. This study suggested that balanced expression of biosynthetic genes should be considered in the refactoring strategy to avoid accumulation of undesired intermediates or analogues which may affect optimal production of desired compounds.","container-title":"Microbial Cell Factories","DOI":"10.1186/s12934-023-02023-3","ISSN":"1475-2859","issue":"1","journalAbbreviation":"Microb Cell Fact","language":"en","page":"15","source":"DOI.org (Crossref)","title":"Improving spinosad production by tuning expressions of the forosamine methyltransferase and the forosaminyl transferase to reduce undesired less active byproducts in the heterologous host Streptomyces albus J1074","volume":"22","author":[{"family":"Li","given":"Xiaochen"},{"family":"Guo","given":"Ruofei"},{"family":"Luan","given":"Ji"},{"family":"Fu","given":"Jun"},{"family":"Zhang","given":"Youming"},{"family":"Wang","given":"Hailong"}],"issued":{"date-parts":[["2023",1,19]]}}}],"schema":"https://github.com/citation-style-language/schema/raw/master/csl-citation.json"} </w:instrText>
      </w:r>
      <w:r w:rsidR="00AF08CA">
        <w:rPr>
          <w:sz w:val="24"/>
          <w:szCs w:val="24"/>
        </w:rPr>
        <w:fldChar w:fldCharType="separate"/>
      </w:r>
      <w:r w:rsidR="00AD43AB" w:rsidRPr="00AD43AB">
        <w:rPr>
          <w:sz w:val="24"/>
          <w:vertAlign w:val="superscript"/>
        </w:rPr>
        <w:t>14–23</w:t>
      </w:r>
      <w:r w:rsidR="00AF08CA">
        <w:rPr>
          <w:sz w:val="24"/>
          <w:szCs w:val="24"/>
        </w:rPr>
        <w:fldChar w:fldCharType="end"/>
      </w:r>
      <w:del w:id="67" w:author="Mathias Jönsson" w:date="2025-01-17T11:05:00Z" w16du:dateUtc="2025-01-17T00:05:00Z">
        <w:r w:rsidDel="00AF08CA">
          <w:rPr>
            <w:sz w:val="24"/>
            <w:szCs w:val="24"/>
          </w:rPr>
          <w:delText>(14–23)</w:delText>
        </w:r>
      </w:del>
      <w:r>
        <w:rPr>
          <w:sz w:val="24"/>
          <w:szCs w:val="24"/>
        </w:rPr>
        <w:t xml:space="preserve">. </w:t>
      </w:r>
      <w:r>
        <w:rPr>
          <w:i/>
          <w:sz w:val="24"/>
          <w:szCs w:val="24"/>
        </w:rPr>
        <w:t xml:space="preserve">S. </w:t>
      </w:r>
      <w:proofErr w:type="spellStart"/>
      <w:r>
        <w:rPr>
          <w:i/>
          <w:sz w:val="24"/>
          <w:szCs w:val="24"/>
        </w:rPr>
        <w:t>albidoflavus</w:t>
      </w:r>
      <w:proofErr w:type="spellEnd"/>
      <w:r>
        <w:rPr>
          <w:sz w:val="24"/>
          <w:szCs w:val="24"/>
        </w:rPr>
        <w:t xml:space="preserve"> has one of the smallest </w:t>
      </w:r>
      <w:r>
        <w:rPr>
          <w:i/>
          <w:sz w:val="24"/>
          <w:szCs w:val="24"/>
        </w:rPr>
        <w:t xml:space="preserve">Streptomyces </w:t>
      </w:r>
      <w:r>
        <w:rPr>
          <w:sz w:val="24"/>
          <w:szCs w:val="24"/>
        </w:rPr>
        <w:t xml:space="preserve">genomes of 6.8 </w:t>
      </w:r>
      <w:proofErr w:type="spellStart"/>
      <w:r>
        <w:rPr>
          <w:sz w:val="24"/>
          <w:szCs w:val="24"/>
        </w:rPr>
        <w:t>Mbp</w:t>
      </w:r>
      <w:proofErr w:type="spellEnd"/>
      <w:r>
        <w:rPr>
          <w:sz w:val="24"/>
          <w:szCs w:val="24"/>
        </w:rPr>
        <w:t>, containing around 23 endogenous BGCs</w:t>
      </w:r>
      <w:del w:id="68" w:author="Mathias Jönsson" w:date="2025-01-17T13:25:00Z" w16du:dateUtc="2025-01-17T02:25:00Z">
        <w:r w:rsidDel="00686354">
          <w:rPr>
            <w:sz w:val="24"/>
            <w:szCs w:val="24"/>
          </w:rPr>
          <w:delText xml:space="preserve"> </w:delText>
        </w:r>
      </w:del>
      <w:r w:rsidR="00AF08CA">
        <w:rPr>
          <w:sz w:val="24"/>
          <w:szCs w:val="24"/>
        </w:rPr>
        <w:fldChar w:fldCharType="begin"/>
      </w:r>
      <w:r w:rsidR="00AD43AB">
        <w:rPr>
          <w:sz w:val="24"/>
          <w:szCs w:val="24"/>
        </w:rPr>
        <w:instrText xml:space="preserve"> ADDIN ZOTERO_ITEM CSL_CITATION {"citationID":"AtkotKIb","properties":{"formattedCitation":"\\super 24\\nosupersub{}","plainCitation":"24","noteIndex":0},"citationItems":[{"id":42,"uris":["http://zotero.org/users/local/Ts7jirce/items/UIVV46UQ"],"itemData":{"id":42,"type":"article-journal","abstract":"Abstract\n            \n              Background\n              \n                The\n                Streptomyces albus\n                J1074 strain is one of the most widely used chassis for the heterologous production of bioactive natural products. The fast growth and an efficient genetic system make this strain an attractive model for expressing cryptic biosynthetic pathways to aid drug discovery.\n              \n            \n            \n              Results\n              \n                To improve its capabilities for the heterologous expression of biosynthetic gene clusters, the complete genomic sequence of\n                S. albus\n                J1074 was obtained. With a size of 6,841,649 bp, coding for 5,832 genes, its genome is the smallest within the genus streptomycetes. Genome analysis revealed a strong tendency to reduce the number of genetic duplicates. The whole transcriptomes were sequenced at different time points to identify the early metabolic switch from the exponential to the stationary phase in\n                S. albus\n                J1074.\n              \n            \n            \n              Conclusions\n              \n                S. albus\n                J1074 carries the smallest genome among the completely sequenced species of the genus\n                Streptomyces\n                . The detailed genome and transcriptome analysis discloses its capability to serve as a premium host for the heterologous production of natural products. Moreover, the genome revealed 22 additional putative secondary metabolite gene clusters that reinforce the strain’s potential for natural product synthesis.","container-title":"BMC Genomics","DOI":"10.1186/1471-2164-15-97","ISSN":"1471-2164","issue":"1","journalAbbreviation":"BMC Genomics","language":"en","page":"97","source":"DOI.org (Crossref)","title":"Insights into naturally minimised Streptomyces albus J1074 genome","volume":"15","author":[{"family":"Zaburannyi","given":"Nestor"},{"family":"Rabyk","given":"Mariia"},{"family":"Ostash","given":"Bohdan"},{"family":"Fedorenko","given":"Victor"},{"family":"Luzhetskyy","given":"Andriy"}],"issued":{"date-parts":[["2014",12]]}}}],"schema":"https://github.com/citation-style-language/schema/raw/master/csl-citation.json"} </w:instrText>
      </w:r>
      <w:r w:rsidR="00AF08CA">
        <w:rPr>
          <w:sz w:val="24"/>
          <w:szCs w:val="24"/>
        </w:rPr>
        <w:fldChar w:fldCharType="separate"/>
      </w:r>
      <w:r w:rsidR="00AD43AB" w:rsidRPr="00AD43AB">
        <w:rPr>
          <w:sz w:val="24"/>
          <w:vertAlign w:val="superscript"/>
        </w:rPr>
        <w:t>24</w:t>
      </w:r>
      <w:r w:rsidR="00AF08CA">
        <w:rPr>
          <w:sz w:val="24"/>
          <w:szCs w:val="24"/>
        </w:rPr>
        <w:fldChar w:fldCharType="end"/>
      </w:r>
      <w:del w:id="69" w:author="Mathias Jönsson" w:date="2025-01-17T11:08:00Z" w16du:dateUtc="2025-01-17T00:08:00Z">
        <w:r w:rsidDel="00AF08CA">
          <w:rPr>
            <w:sz w:val="24"/>
            <w:szCs w:val="24"/>
          </w:rPr>
          <w:delText>(24)</w:delText>
        </w:r>
      </w:del>
      <w:r>
        <w:rPr>
          <w:sz w:val="24"/>
          <w:szCs w:val="24"/>
        </w:rPr>
        <w:t>. Moreover, it contains a large proportion of genomic regulators, including over 400 transcription factors and around 30 sigma factors</w:t>
      </w:r>
      <w:del w:id="70" w:author="Mathias Jönsson" w:date="2025-01-17T13:25:00Z" w16du:dateUtc="2025-01-17T02:25:00Z">
        <w:r w:rsidDel="00686354">
          <w:rPr>
            <w:sz w:val="24"/>
            <w:szCs w:val="24"/>
          </w:rPr>
          <w:delText xml:space="preserve"> </w:delText>
        </w:r>
      </w:del>
      <w:r w:rsidR="00AF08CA">
        <w:rPr>
          <w:sz w:val="24"/>
          <w:szCs w:val="24"/>
        </w:rPr>
        <w:fldChar w:fldCharType="begin"/>
      </w:r>
      <w:r w:rsidR="00AD43AB">
        <w:rPr>
          <w:sz w:val="24"/>
          <w:szCs w:val="24"/>
        </w:rPr>
        <w:instrText xml:space="preserve"> ADDIN ZOTERO_ITEM CSL_CITATION {"citationID":"CgHv1htP","properties":{"formattedCitation":"\\super 24\\nosupersub{}","plainCitation":"24","noteIndex":0},"citationItems":[{"id":42,"uris":["http://zotero.org/users/local/Ts7jirce/items/UIVV46UQ"],"itemData":{"id":42,"type":"article-journal","abstract":"Abstract\n            \n              Background\n              \n                The\n                Streptomyces albus\n                J1074 strain is one of the most widely used chassis for the heterologous production of bioactive natural products. The fast growth and an efficient genetic system make this strain an attractive model for expressing cryptic biosynthetic pathways to aid drug discovery.\n              \n            \n            \n              Results\n              \n                To improve its capabilities for the heterologous expression of biosynthetic gene clusters, the complete genomic sequence of\n                S. albus\n                J1074 was obtained. With a size of 6,841,649 bp, coding for 5,832 genes, its genome is the smallest within the genus streptomycetes. Genome analysis revealed a strong tendency to reduce the number of genetic duplicates. The whole transcriptomes were sequenced at different time points to identify the early metabolic switch from the exponential to the stationary phase in\n                S. albus\n                J1074.\n              \n            \n            \n              Conclusions\n              \n                S. albus\n                J1074 carries the smallest genome among the completely sequenced species of the genus\n                Streptomyces\n                . The detailed genome and transcriptome analysis discloses its capability to serve as a premium host for the heterologous production of natural products. Moreover, the genome revealed 22 additional putative secondary metabolite gene clusters that reinforce the strain’s potential for natural product synthesis.","container-title":"BMC Genomics","DOI":"10.1186/1471-2164-15-97","ISSN":"1471-2164","issue":"1","journalAbbreviation":"BMC Genomics","language":"en","page":"97","source":"DOI.org (Crossref)","title":"Insights into naturally minimised Streptomyces albus J1074 genome","volume":"15","author":[{"family":"Zaburannyi","given":"Nestor"},{"family":"Rabyk","given":"Mariia"},{"family":"Ostash","given":"Bohdan"},{"family":"Fedorenko","given":"Victor"},{"family":"Luzhetskyy","given":"Andriy"}],"issued":{"date-parts":[["2014",12]]}}}],"schema":"https://github.com/citation-style-language/schema/raw/master/csl-citation.json"} </w:instrText>
      </w:r>
      <w:r w:rsidR="00AF08CA">
        <w:rPr>
          <w:sz w:val="24"/>
          <w:szCs w:val="24"/>
        </w:rPr>
        <w:fldChar w:fldCharType="separate"/>
      </w:r>
      <w:r w:rsidR="00AD43AB" w:rsidRPr="00AD43AB">
        <w:rPr>
          <w:sz w:val="24"/>
          <w:vertAlign w:val="superscript"/>
        </w:rPr>
        <w:t>24</w:t>
      </w:r>
      <w:r w:rsidR="00AF08CA">
        <w:rPr>
          <w:sz w:val="24"/>
          <w:szCs w:val="24"/>
        </w:rPr>
        <w:fldChar w:fldCharType="end"/>
      </w:r>
      <w:del w:id="71" w:author="Mathias Jönsson" w:date="2025-01-17T11:09:00Z" w16du:dateUtc="2025-01-17T00:09:00Z">
        <w:r w:rsidDel="00AF08CA">
          <w:rPr>
            <w:sz w:val="24"/>
            <w:szCs w:val="24"/>
          </w:rPr>
          <w:delText>(24)</w:delText>
        </w:r>
      </w:del>
      <w:r>
        <w:rPr>
          <w:sz w:val="24"/>
          <w:szCs w:val="24"/>
        </w:rPr>
        <w:t>. The number of potential regulators together with the large genome present significant challenges for bottom-up approaches in characterizing the TRN on a large-scale.</w:t>
      </w:r>
    </w:p>
    <w:p w14:paraId="00000012" w14:textId="77777777" w:rsidR="00641530" w:rsidRDefault="00641530">
      <w:pPr>
        <w:rPr>
          <w:sz w:val="24"/>
          <w:szCs w:val="24"/>
        </w:rPr>
      </w:pPr>
    </w:p>
    <w:p w14:paraId="00000013" w14:textId="7FCFBFEB" w:rsidR="00641530" w:rsidRDefault="00000000">
      <w:pPr>
        <w:rPr>
          <w:sz w:val="24"/>
          <w:szCs w:val="24"/>
        </w:rPr>
      </w:pPr>
      <w:r>
        <w:rPr>
          <w:sz w:val="24"/>
          <w:szCs w:val="24"/>
        </w:rPr>
        <w:t>Independent Components Analysis (ICA) is a powerful unsupervised machine learning method that provides a top-down approach to characterizing the TRN</w:t>
      </w:r>
      <w:del w:id="72" w:author="Mathias Jönsson" w:date="2025-01-17T13:26:00Z" w16du:dateUtc="2025-01-17T02:26:00Z">
        <w:r w:rsidDel="00686354">
          <w:rPr>
            <w:sz w:val="24"/>
            <w:szCs w:val="24"/>
          </w:rPr>
          <w:delText xml:space="preserve"> </w:delText>
        </w:r>
      </w:del>
      <w:r w:rsidR="00AF08CA">
        <w:rPr>
          <w:sz w:val="24"/>
          <w:szCs w:val="24"/>
        </w:rPr>
        <w:fldChar w:fldCharType="begin"/>
      </w:r>
      <w:r w:rsidR="00AD43AB">
        <w:rPr>
          <w:sz w:val="24"/>
          <w:szCs w:val="24"/>
        </w:rPr>
        <w:instrText xml:space="preserve"> ADDIN ZOTERO_ITEM CSL_CITATION {"citationID":"NfDHLyuO","properties":{"formattedCitation":"\\super 25,26\\nosupersub{}","plainCitation":"25,26","noteIndex":0},"citationItems":[{"id":44,"uris":["http://zotero.org/users/local/Ts7jirce/items/MCA8TFV6"],"itemData":{"id":44,"type":"article-journal","container-title":"BioTechniques","DOI":"10.2144/000112950","ISSN":"0736-6205, 1940-9818","issue":"5","journalAbbreviation":"BioTechniques","language":"en","license":"http://creativecommons.org/licenses/by/4.0/","page":"501-520","source":"DOI.org (Crossref)","title":"A Review of Independent Component Analysis Application to Microarray Gene Expression Data","volume":"45","author":[{"family":"Kong","given":"Wei"},{"family":"Vanderburg","given":"Charles R."},{"family":"Gunshin","given":"Hiromi"},{"family":"Rogers","given":"Jack T."},{"family":"Huang","given":"Xudong"}],"issued":{"date-parts":[["2008",11]]}}},{"id":46,"uris":["http://zotero.org/users/local/Ts7jirce/items/H3QQG8XV"],"itemData":{"id":46,"type":"article-journal","abstract":"Abstract\n            A critical step in the analysis of large genome-wide gene expression datasets is the use of module detection methods to group genes into co-expression modules. Because of limitations of classical clustering methods, numerous alternative module detection methods have been proposed, which improve upon clustering by handling co-expression in only a subset of samples, modelling the regulatory network, and/or allowing overlap between modules. In this study we use known regulatory networks to do a comprehensive and robust evaluation of these different methods. Overall, decomposition methods outperform all other strategies, while we do not find a clear advantage of biclustering and network inference-based approaches on large gene expression datasets. Using our evaluation workflow, we also investigate several practical aspects of module detection, such as parameter estimation and the use of alternative similarity measures, and conclude with recommendations for the further development of these methods.","container-title":"Nature Communications","DOI":"10.1038/s41467-018-03424-4","ISSN":"2041-1723","issue":"1","journalAbbreviation":"Nat Commun","language":"en","page":"1090","source":"DOI.org (Crossref)","title":"A comprehensive evaluation of module detection methods for gene expression data","volume":"9","author":[{"family":"Saelens","given":"Wouter"},{"family":"Cannoodt","given":"Robrecht"},{"family":"Saeys","given":"Yvan"}],"issued":{"date-parts":[["2018",3,15]]}}}],"schema":"https://github.com/citation-style-language/schema/raw/master/csl-citation.json"} </w:instrText>
      </w:r>
      <w:r w:rsidR="00AF08CA">
        <w:rPr>
          <w:sz w:val="24"/>
          <w:szCs w:val="24"/>
        </w:rPr>
        <w:fldChar w:fldCharType="separate"/>
      </w:r>
      <w:r w:rsidR="00AD43AB" w:rsidRPr="00AD43AB">
        <w:rPr>
          <w:sz w:val="24"/>
          <w:vertAlign w:val="superscript"/>
        </w:rPr>
        <w:t>25,26</w:t>
      </w:r>
      <w:r w:rsidR="00AF08CA">
        <w:rPr>
          <w:sz w:val="24"/>
          <w:szCs w:val="24"/>
        </w:rPr>
        <w:fldChar w:fldCharType="end"/>
      </w:r>
      <w:del w:id="73" w:author="Mathias Jönsson" w:date="2025-01-17T11:09:00Z" w16du:dateUtc="2025-01-17T00:09:00Z">
        <w:r w:rsidDel="00AF08CA">
          <w:rPr>
            <w:sz w:val="24"/>
            <w:szCs w:val="24"/>
          </w:rPr>
          <w:delText>(25, 26)</w:delText>
        </w:r>
      </w:del>
      <w:r>
        <w:rPr>
          <w:sz w:val="24"/>
          <w:szCs w:val="24"/>
        </w:rPr>
        <w:t>. It decomposes gene expression data into sets of independently modulated sets of genes (</w:t>
      </w:r>
      <w:proofErr w:type="spellStart"/>
      <w:r>
        <w:rPr>
          <w:sz w:val="24"/>
          <w:szCs w:val="24"/>
        </w:rPr>
        <w:t>iModulons</w:t>
      </w:r>
      <w:proofErr w:type="spellEnd"/>
      <w:r>
        <w:rPr>
          <w:sz w:val="24"/>
          <w:szCs w:val="24"/>
        </w:rPr>
        <w:t>) and their corresponding activity profiles across different conditions</w:t>
      </w:r>
      <w:del w:id="74" w:author="Mathias Jönsson" w:date="2025-01-17T13:26:00Z" w16du:dateUtc="2025-01-17T02:26:00Z">
        <w:r w:rsidDel="00686354">
          <w:rPr>
            <w:sz w:val="24"/>
            <w:szCs w:val="24"/>
          </w:rPr>
          <w:delText xml:space="preserve"> </w:delText>
        </w:r>
      </w:del>
      <w:r w:rsidR="004C0C2C">
        <w:rPr>
          <w:sz w:val="24"/>
          <w:szCs w:val="24"/>
        </w:rPr>
        <w:fldChar w:fldCharType="begin"/>
      </w:r>
      <w:r w:rsidR="00AD43AB">
        <w:rPr>
          <w:sz w:val="24"/>
          <w:szCs w:val="24"/>
        </w:rPr>
        <w:instrText xml:space="preserve"> ADDIN ZOTERO_ITEM CSL_CITATION {"citationID":"3A8o7gjK","properties":{"formattedCitation":"\\super 27\\uc0\\u8211{}29\\nosupersub{}","plainCitation":"27–29","noteIndex":0},"citationItems":[{"id":48,"uris":["http://zotero.org/users/local/Ts7jirce/items/YDY8EE84"],"itemData":{"id":48,"type":"article-journal","abstract":"Significance\n            \n              While the transcriptional regulatory network (TRN) of\n              Escherichia coli\n              has expanded considerably in recent years through new chromatin immunoprecipitation (ChIP) data, an open question remains: Does the global TRN, reconstructed by combining ChIP data for individual transcriptions factors, consistently explain observed differential gene expression? We have reconstructed a high-confidence TRN, determined its consistency with transcriptomics and predictive capabilities across multiple conditions, extracted 10 functional regulatory modules, and characterized this network at the sequence and structural levels. Our multiomics algorithmic pipeline is expected to facilitate rigorous validation and prioritization of experiments to elucidate TRNs in other bacteria.\n            \n          , \n            \n              Transcriptional regulatory networks (TRNs) have been studied intensely for &gt;25 y. Yet, even for the\n              Escherichia coli\n              TRN—probably the best characterized TRN—several questions remain. Here, we address three questions: (\n              i\n              ) How complete is our knowledge of the\n              E. coli\n              TRN; (\n              ii\n              ) how well can we predict gene expression using this TRN; and (\n              iii\n              ) how robust is our understanding of the TRN? First, we reconstructed a high-confidence TRN (hiTRN) consisting of 147 transcription factors (TFs) regulating 1,538 transcription units (TUs) encoding 1,764 genes. The 3,797 high-confidence regulatory interactions were collected from published, validated chromatin immunoprecipitation (ChIP) data and RegulonDB. For 21 different TF knockouts, up to 63% of the differentially expressed genes in the hiTRN were traced to the knocked-out TF through regulatory cascades. Second, we trained supervised machine learning algorithms to predict the expression of 1,364 TUs given TF activities using 441 samples. The algorithms accurately predicted condition-specific expression for 86% (1,174 of 1,364) of the TUs, while 193 TUs (14%) were predicted better than random TRNs. Third, we identified 10 regulatory modules whose definitions were robust against changes to the TRN or expression compendium. Using surrogate variable analysis, we also identified three unmodeled factors that systematically influenced gene expression. Our computational workflow comprehensively characterizes the predictive capabilities and systems-level functions of an organism’s TRN from disparate data types.","container-title":"Proceedings of the National Academy of Sciences","DOI":"10.1073/pnas.1702581114","ISSN":"0027-8424, 1091-6490","issue":"38","journalAbbreviation":"Proc. Natl. Acad. Sci. U.S.A.","language":"en","page":"10286-10291","source":"DOI.org (Crossref)","title":"Global transcriptional regulatory network for &lt;i&gt;Escherichia coli&lt;/i&gt; robustly connects gene expression to transcription factor activities","volume":"114","author":[{"family":"Fang","given":"Xin"},{"family":"Sastry","given":"Anand"},{"family":"Mih","given":"Nathan"},{"family":"Kim","given":"Donghyuk"},{"family":"Tan","given":"Justin"},{"family":"Yurkovich","given":"James T."},{"family":"Lloyd","given":"Colton J."},{"family":"Gao","given":"Ye"},{"family":"Yang","given":"Laurence"},{"family":"Palsson","given":"Bernhard O."}],"issued":{"date-parts":[["2017",9,19]]}}},{"id":50,"uris":["http://zotero.org/users/local/Ts7jirce/items/R4GV3K3D"],"itemData":{"id":50,"type":"article-journal","abstract":"Abstract\n            Independent component analysis (ICA) of bacterial transcriptomes has emerged as a powerful tool for obtaining co-regulated, independently-modulated gene sets (iModulons), inferring their activities across a range of conditions, and enabling their association to known genetic regulators. By grouping and analyzing genes based on observations from big data alone, iModulons can provide a novel perspective into how the composition of the transcriptome adapts to environmental conditions. Here, we present iModulonDB (imodulondb.org), a knowledgebase of prokaryotic transcriptional regulation computed from high-quality transcriptomic datasets using ICA. Users select an organism from the home page and then search or browse the curated iModulons that make up its transcriptome. Each iModulon and gene has its own interactive dashboard, featuring plots and tables with clickable, hoverable, and downloadable features. This site enhances research by presenting scientists of all backgrounds with co-expressed gene sets and their activity levels, which lead to improved understanding of regulator-gene relationships, discovery of transcription factors, and the elucidation of unexpected relationships between conditions and genetic regulatory activity. The current release of iModulonDB covers three organisms (Escherichia coli, Staphylococcus aureus and Bacillus subtilis) with 204 iModulons, and can be expanded to cover many additional organisms.","container-title":"Nucleic Acids Research","DOI":"10.1093/nar/gkaa810","ISSN":"0305-1048, 1362-4962","issue":"D1","language":"en","license":"http://creativecommons.org/licenses/by/4.0/","page":"D112-D120","source":"DOI.org (Crossref)","title":"iModulonDB: a knowledgebase of microbial transcriptional regulation derived from machine learning","title-short":"iModulonDB","volume":"49","author":[{"family":"Rychel","given":"Kevin"},{"family":"Decker","given":"Katherine"},{"family":"Sastry","given":"Anand V"},{"family":"Phaneuf","given":"Patrick V"},{"family":"Poudel","given":"Saugat"},{"family":"Palsson","given":"Bernhard O"}],"issued":{"date-parts":[["2021",1,8]]}}},{"id":52,"uris":["http://zotero.org/users/local/Ts7jirce/items/3XM5EUMQ"],"itemData":{"id":52,"type":"article-journal","abstract":"Abstract\n            \n              Underlying cellular responses is a transcriptional regulatory network (TRN) that modulates gene expression. A useful description of the TRN would decompose the transcriptome into targeted effects of individual transcriptional regulators. Here, we apply unsupervised machine learning to a diverse compendium of over 250 high-quality\n              Escherichia coli\n              RNA-seq datasets to identify 92 statistically independent signals that modulate the expression of specific gene sets. We show that 61 of these transcriptomic signals represent the effects of currently characterized transcriptional regulators. Condition-specific activation of signals is validated by exposure of\n              E. coli\n              to new environmental conditions. The resulting decomposition of the transcriptome provides: a mechanistic, systems-level, network-based explanation of responses to environmental and genetic perturbations; a guide to gene and regulator function discovery; and a basis for characterizing transcriptomic differences in multiple strains. Taken together, our results show that signal summation describes the composition of a model prokaryotic transcriptome.","container-title":"Nature Communications","DOI":"10.1038/s41467-019-13483-w","ISSN":"2041-1723","issue":"1","journalAbbreviation":"Nat Commun","language":"en","page":"5536","source":"DOI.org (Crossref)","title":"The Escherichia coli transcriptome mostly consists of independently regulated modules","volume":"10","author":[{"family":"Sastry","given":"Anand V."},{"family":"Gao","given":"Ye"},{"family":"Szubin","given":"Richard"},{"family":"Hefner","given":"Ying"},{"family":"Xu","given":"Sibei"},{"family":"Kim","given":"Donghyuk"},{"family":"Choudhary","given":"Kumari Sonal"},{"family":"Yang","given":"Laurence"},{"family":"King","given":"Zachary A."},{"family":"Palsson","given":"Bernhard O."}],"issued":{"date-parts":[["2019",12,4]]}}}],"schema":"https://github.com/citation-style-language/schema/raw/master/csl-citation.json"} </w:instrText>
      </w:r>
      <w:r w:rsidR="004C0C2C">
        <w:rPr>
          <w:sz w:val="24"/>
          <w:szCs w:val="24"/>
        </w:rPr>
        <w:fldChar w:fldCharType="separate"/>
      </w:r>
      <w:r w:rsidR="00AD43AB" w:rsidRPr="00AD43AB">
        <w:rPr>
          <w:sz w:val="24"/>
          <w:vertAlign w:val="superscript"/>
        </w:rPr>
        <w:t>27–29</w:t>
      </w:r>
      <w:r w:rsidR="004C0C2C">
        <w:rPr>
          <w:sz w:val="24"/>
          <w:szCs w:val="24"/>
        </w:rPr>
        <w:fldChar w:fldCharType="end"/>
      </w:r>
      <w:del w:id="75" w:author="Mathias Jönsson" w:date="2025-01-17T11:10:00Z" w16du:dateUtc="2025-01-17T00:10:00Z">
        <w:r w:rsidDel="004C0C2C">
          <w:rPr>
            <w:sz w:val="24"/>
            <w:szCs w:val="24"/>
          </w:rPr>
          <w:delText>(27–29)</w:delText>
        </w:r>
      </w:del>
      <w:r>
        <w:rPr>
          <w:sz w:val="24"/>
          <w:szCs w:val="24"/>
        </w:rPr>
        <w:t xml:space="preserve">. ICA has been used to infer genome-scale TRNs and functional modules for several bacterial species, including </w:t>
      </w:r>
      <w:r>
        <w:rPr>
          <w:i/>
          <w:sz w:val="24"/>
          <w:szCs w:val="24"/>
        </w:rPr>
        <w:t>Escherichia coli</w:t>
      </w:r>
      <w:r>
        <w:rPr>
          <w:sz w:val="24"/>
          <w:szCs w:val="24"/>
        </w:rPr>
        <w:t xml:space="preserve">, </w:t>
      </w:r>
      <w:r>
        <w:rPr>
          <w:i/>
          <w:sz w:val="24"/>
          <w:szCs w:val="24"/>
        </w:rPr>
        <w:t>Bacillus subtilis</w:t>
      </w:r>
      <w:r>
        <w:rPr>
          <w:sz w:val="24"/>
          <w:szCs w:val="24"/>
        </w:rPr>
        <w:t xml:space="preserve">, and </w:t>
      </w:r>
      <w:r>
        <w:rPr>
          <w:i/>
          <w:sz w:val="24"/>
          <w:szCs w:val="24"/>
        </w:rPr>
        <w:t xml:space="preserve">Mycobacterium tuberculosis, </w:t>
      </w:r>
      <w:r>
        <w:rPr>
          <w:sz w:val="24"/>
          <w:szCs w:val="24"/>
        </w:rPr>
        <w:t>often with strong overlap with regulons detailed in the literature</w:t>
      </w:r>
      <w:del w:id="76" w:author="Mathias Jönsson" w:date="2025-01-17T13:26:00Z" w16du:dateUtc="2025-01-17T02:26:00Z">
        <w:r w:rsidDel="00686354">
          <w:rPr>
            <w:i/>
            <w:sz w:val="24"/>
            <w:szCs w:val="24"/>
          </w:rPr>
          <w:delText xml:space="preserve"> </w:delText>
        </w:r>
      </w:del>
      <w:r w:rsidR="004C0C2C">
        <w:rPr>
          <w:i/>
          <w:sz w:val="24"/>
          <w:szCs w:val="24"/>
        </w:rPr>
        <w:fldChar w:fldCharType="begin"/>
      </w:r>
      <w:r w:rsidR="00AD43AB">
        <w:rPr>
          <w:i/>
          <w:sz w:val="24"/>
          <w:szCs w:val="24"/>
        </w:rPr>
        <w:instrText xml:space="preserve"> ADDIN ZOTERO_ITEM CSL_CITATION {"citationID":"uJQjt8d7","properties":{"formattedCitation":"\\super 28\\uc0\\u8211{}32\\nosupersub{}","plainCitation":"28–32","noteIndex":0},"citationItems":[{"id":50,"uris":["http://zotero.org/users/local/Ts7jirce/items/R4GV3K3D"],"itemData":{"id":50,"type":"article-journal","abstract":"Abstract\n            Independent component analysis (ICA) of bacterial transcriptomes has emerged as a powerful tool for obtaining co-regulated, independently-modulated gene sets (iModulons), inferring their activities across a range of conditions, and enabling their association to known genetic regulators. By grouping and analyzing genes based on observations from big data alone, iModulons can provide a novel perspective into how the composition of the transcriptome adapts to environmental conditions. Here, we present iModulonDB (imodulondb.org), a knowledgebase of prokaryotic transcriptional regulation computed from high-quality transcriptomic datasets using ICA. Users select an organism from the home page and then search or browse the curated iModulons that make up its transcriptome. Each iModulon and gene has its own interactive dashboard, featuring plots and tables with clickable, hoverable, and downloadable features. This site enhances research by presenting scientists of all backgrounds with co-expressed gene sets and their activity levels, which lead to improved understanding of regulator-gene relationships, discovery of transcription factors, and the elucidation of unexpected relationships between conditions and genetic regulatory activity. The current release of iModulonDB covers three organisms (Escherichia coli, Staphylococcus aureus and Bacillus subtilis) with 204 iModulons, and can be expanded to cover many additional organisms.","container-title":"Nucleic Acids Research","DOI":"10.1093/nar/gkaa810","ISSN":"0305-1048, 1362-4962","issue":"D1","language":"en","license":"http://creativecommons.org/licenses/by/4.0/","page":"D112-D120","source":"DOI.org (Crossref)","title":"iModulonDB: a knowledgebase of microbial transcriptional regulation derived from machine learning","title-short":"iModulonDB","volume":"49","author":[{"family":"Rychel","given":"Kevin"},{"family":"Decker","given":"Katherine"},{"family":"Sastry","given":"Anand V"},{"family":"Phaneuf","given":"Patrick V"},{"family":"Poudel","given":"Saugat"},{"family":"Palsson","given":"Bernhard O"}],"issued":{"date-parts":[["2021",1,8]]}}},{"id":52,"uris":["http://zotero.org/users/local/Ts7jirce/items/3XM5EUMQ"],"itemData":{"id":52,"type":"article-journal","abstract":"Abstract\n            \n              Underlying cellular responses is a transcriptional regulatory network (TRN) that modulates gene expression. A useful description of the TRN would decompose the transcriptome into targeted effects of individual transcriptional regulators. Here, we apply unsupervised machine learning to a diverse compendium of over 250 high-quality\n              Escherichia coli\n              RNA-seq datasets to identify 92 statistically independent signals that modulate the expression of specific gene sets. We show that 61 of these transcriptomic signals represent the effects of currently characterized transcriptional regulators. Condition-specific activation of signals is validated by exposure of\n              E. coli\n              to new environmental conditions. The resulting decomposition of the transcriptome provides: a mechanistic, systems-level, network-based explanation of responses to environmental and genetic perturbations; a guide to gene and regulator function discovery; and a basis for characterizing transcriptomic differences in multiple strains. Taken together, our results show that signal summation describes the composition of a model prokaryotic transcriptome.","container-title":"Nature Communications","DOI":"10.1038/s41467-019-13483-w","ISSN":"2041-1723","issue":"1","journalAbbreviation":"Nat Commun","language":"en","page":"5536","source":"DOI.org (Crossref)","title":"The Escherichia coli transcriptome mostly consists of independently regulated modules","volume":"10","author":[{"family":"Sastry","given":"Anand V."},{"family":"Gao","given":"Ye"},{"family":"Szubin","given":"Richard"},{"family":"Hefner","given":"Ying"},{"family":"Xu","given":"Sibei"},{"family":"Kim","given":"Donghyuk"},{"family":"Choudhary","given":"Kumari Sonal"},{"family":"Yang","given":"Laurence"},{"family":"King","given":"Zachary A."},{"family":"Palsson","given":"Bernhard O."}],"issued":{"date-parts":[["2019",12,4]]}}},{"id":54,"uris":["http://zotero.org/users/local/Ts7jirce/items/F86TVFET"],"itemData":{"id":54,"type":"article-journal","abstract":"Abstract\n            Transcriptomic data is accumulating rapidly; thus, scalable methods for extracting knowledge from this data are critical. Here, we assembled a top-down expression and regulation knowledge base for Escherichia coli. The expression component is a 1035-sample, high-quality RNA-seq compendium consisting of data generated in our lab using a single experimental protocol. The compendium contains diverse growth conditions, including: 9 media; 39 supplements, including antibiotics; 42 heterologous proteins; and 76 gene knockouts. Using this resource, we elucidated global expression patterns. We used machine learning to extract 201 modules that account for 86% of known regulatory interactions, creating the regulatory component. With these modules, we identified two novel regulons and quantified systems-level regulatory responses. We also integrated 1675 curated, publicly-available transcriptomes into the resource. We demonstrated workflows for analyzing new data against this knowledge base via deconstruction of regulation during aerobic transition. This resource illuminates the E. coli transcriptome at scale and provides a blueprint for top-down transcriptomic analysis of non-model organisms.","container-title":"Nucleic Acids Research","DOI":"10.1093/nar/gkad750","ISSN":"0305-1048, 1362-4962","issue":"19","language":"en","license":"https://creativecommons.org/licenses/by-nc/4.0/","page":"10176-10193","source":"DOI.org (Crossref)","title":"A multi-scale expression and regulation knowledge base for &lt;i&gt;Escherichia coli&lt;/i&gt;","volume":"51","author":[{"family":"Lamoureux","given":"Cameron R"},{"family":"Decker","given":"Katherine T"},{"family":"Sastry","given":"Anand V"},{"family":"Rychel","given":"Kevin"},{"family":"Gao","given":"Ye"},{"family":"McConn","given":"John Luke"},{"family":"Zielinski","given":"Daniel C"},{"family":"Palsson","given":"Bernhard O"}],"issued":{"date-parts":[["2023",10,27]]}}},{"id":56,"uris":["http://zotero.org/users/local/Ts7jirce/items/BULMB6XR"],"itemData":{"id":56,"type":"article-journal","abstract":"Abstract\n            \n              The transcriptional regulatory network (TRN) of\n              Bacillus subtilis\n              coordinates cellular functions of fundamental interest, including metabolism, biofilm formation, and sporulation. Here, we use unsupervised machine learning to modularize the transcriptome and quantitatively describe regulatory activity under diverse conditions, creating an unbiased summary of gene expression. We obtain 83 independently modulated gene sets that explain most of the variance in expression and demonstrate that 76% of them represent the effects of known regulators. The TRN structure and its condition-dependent activity uncover putative or recently discovered roles for at least five regulons, such as a relationship between histidine utilization and quorum sensing. The TRN also facilitates quantification of population-level sporulation states. As this TRN covers the majority of the transcriptome and concisely characterizes the global expression state, it could inform research on nearly every aspect of transcriptional regulation in\n              B. subtilis\n              .","container-title":"Nature Communications","DOI":"10.1038/s41467-020-20153-9","ISSN":"2041-1723","issue":"1","journalAbbreviation":"Nat Commun","language":"en","page":"6338","source":"DOI.org (Crossref)","title":"Machine learning uncovers independently regulated modules in the Bacillus subtilis transcriptome","volume":"11","author":[{"family":"Rychel","given":"Kevin"},{"family":"Sastry","given":"Anand V."},{"family":"Palsson","given":"Bernhard O."}],"issued":{"date-parts":[["2020",12,11]]}}},{"id":58,"uris":["http://zotero.org/users/local/Ts7jirce/items/VK94LNFQ"],"itemData":{"id":58,"type":"article-journal","abstract":"Mycobacterium tuberculosis\n              H37Rv is one of the world's most impactful pathogens, and a large part of the success of the organism relies on the differential expression of its genes to adapt to its environment. The expression of the organism's genes is driven primarily by its transcriptional regulatory network, and most research on the TRN focuses on identifying and quantifying clusters of coregulated genes known as regulons.\n            \n          , \n            ABSTRACT\n            \n              Mycobacterium tuberculosis\n              is one of the most consequential human bacterial pathogens, posing a serious challenge to 21st century medicine. A key feature of its pathogenicity is its ability to adapt its transcriptional response to environmental stresses through its transcriptional regulatory network (TRN). While many studies have sought to characterize specific portions of the\n              M. tuberculosis\n              TRN, and some studies have performed system-level analysis, few have been able to provide a network-based model of the TRN that also provides the relative shifts in transcriptional regulator activity triggered by changing environments. Here, we compiled a compendium of nearly 650 publicly available, high quality\n              M. tuberculosis\n              RNA-sequencing data sets and applied an unsupervised machine learning method to obtain a quantitative, top-down TRN. It consists of 80 independently modulated gene sets known as “iModulons,” 41 of which correspond to known regulons. These iModulons explain 61% of the variance in the organism’s transcriptional response. We show that iModulons (i) reveal the function of poorly characterized regulons, (ii) describe the transcriptional shifts that occur during environmental changes such as shifting carbon sources, oxidative stress, and infection events, and (iii) identify intrinsic clusters of regulons that link several important metabolic systems, including lipid, cholesterol, and sulfur metabolism. This transcriptome-wide analysis of the\n              M. tuberculosis\n              TRN informs future research on effective ways to study and manipulate its transcriptional regulation and presents a knowledge-enhanced database of all published high-quality RNA-seq data for this organism to date.\n            \n            \n              IMPORTANCE\n              Mycobacterium tuberculosis\n              H37Rv is one of the world's most impactful pathogens, and a large part of the success of the organism relies on the differential expression of its genes to adapt to its environment. The expression of the organism's genes is driven primarily by its transcriptional regulatory network, and most research on the TRN focuses on identifying and quantifying clusters of coregulated genes known as regulons. While previous studies have relied on molecular measurements, in the manuscript we utilized an alternative technique that performs machine learning to a large data set of transcriptomic data. This approach is less reliant on hypotheses about the role of specific regulatory systems and allows for the discovery of new biological findings for already collected data. A better understanding of the structure of the\n              M. tuberculosis\n              TRN will have important implications in the design of improved therapeutic approaches.","container-title":"mSphere","DOI":"10.1128/msphere.00033-22","ISSN":"2379-5042","issue":"2","journalAbbreviation":"mSphere","language":"en","page":"e00033-22","source":"DOI.org (Crossref)","title":"Machine Learning of All Mycobacterium tuberculosis H37Rv RNA-seq Data Reveals a Structured Interplay between Metabolism, Stress Response, and Infection","volume":"7","author":[{"family":"Yoo","given":"Reo"},{"family":"Rychel","given":"Kevin"},{"family":"Poudel","given":"Saugat"},{"family":"Al-bulushi","given":"Tahani"},{"family":"Yuan","given":"Yuan"},{"family":"Chauhan","given":"Siddharth"},{"family":"Lamoureux","given":"Cameron"},{"family":"Palsson","given":"Bernhard O."},{"family":"Sastry","given":"Anand"}],"editor":[{"family":"Tringe","given":"Susannah Green"}],"issued":{"date-parts":[["2022",4,27]]}}}],"schema":"https://github.com/citation-style-language/schema/raw/master/csl-citation.json"} </w:instrText>
      </w:r>
      <w:r w:rsidR="004C0C2C">
        <w:rPr>
          <w:i/>
          <w:sz w:val="24"/>
          <w:szCs w:val="24"/>
        </w:rPr>
        <w:fldChar w:fldCharType="separate"/>
      </w:r>
      <w:r w:rsidR="00AD43AB" w:rsidRPr="00AD43AB">
        <w:rPr>
          <w:sz w:val="24"/>
          <w:vertAlign w:val="superscript"/>
        </w:rPr>
        <w:t>28–32</w:t>
      </w:r>
      <w:r w:rsidR="004C0C2C">
        <w:rPr>
          <w:i/>
          <w:sz w:val="24"/>
          <w:szCs w:val="24"/>
        </w:rPr>
        <w:fldChar w:fldCharType="end"/>
      </w:r>
      <w:del w:id="77" w:author="Mathias Jönsson" w:date="2025-01-17T11:12:00Z" w16du:dateUtc="2025-01-17T00:12:00Z">
        <w:r w:rsidDel="004C0C2C">
          <w:rPr>
            <w:sz w:val="24"/>
            <w:szCs w:val="24"/>
          </w:rPr>
          <w:delText>(28–32)</w:delText>
        </w:r>
      </w:del>
      <w:r>
        <w:rPr>
          <w:sz w:val="24"/>
          <w:szCs w:val="24"/>
        </w:rPr>
        <w:t xml:space="preserve">. Importantly, the modularization of the transcriptome into independent signals has enabled the </w:t>
      </w:r>
      <w:proofErr w:type="spellStart"/>
      <w:r>
        <w:rPr>
          <w:sz w:val="24"/>
          <w:szCs w:val="24"/>
        </w:rPr>
        <w:t>iModulons</w:t>
      </w:r>
      <w:proofErr w:type="spellEnd"/>
      <w:r>
        <w:rPr>
          <w:sz w:val="24"/>
          <w:szCs w:val="24"/>
        </w:rPr>
        <w:t xml:space="preserve"> to be comparable and transferable across species, enabling new pathways in host species, showcasing great potential for engineering microbial cell factories and biomanufacturing</w:t>
      </w:r>
      <w:del w:id="78" w:author="Mathias Jönsson" w:date="2025-01-17T13:26:00Z" w16du:dateUtc="2025-01-17T02:26:00Z">
        <w:r w:rsidDel="00686354">
          <w:rPr>
            <w:sz w:val="24"/>
            <w:szCs w:val="24"/>
          </w:rPr>
          <w:delText xml:space="preserve"> </w:delText>
        </w:r>
      </w:del>
      <w:r w:rsidR="004C0C2C">
        <w:rPr>
          <w:sz w:val="24"/>
          <w:szCs w:val="24"/>
        </w:rPr>
        <w:fldChar w:fldCharType="begin"/>
      </w:r>
      <w:r w:rsidR="00AD43AB">
        <w:rPr>
          <w:sz w:val="24"/>
          <w:szCs w:val="24"/>
        </w:rPr>
        <w:instrText xml:space="preserve"> ADDIN ZOTERO_ITEM CSL_CITATION {"citationID":"d5YVc3SO","properties":{"formattedCitation":"\\super 33\\nosupersub{}","plainCitation":"33","noteIndex":0},"citationItems":[{"id":60,"uris":["http://zotero.org/users/local/Ts7jirce/items/L8VZINBQ"],"itemData":{"id":60,"type":"article-journal","abstract":"Abstract\n            \n              Machine learning applied to large compendia of transcriptomic data has enabled the decomposition of bacterial transcriptomes to identify independently modulated sets of genes, such iModulons represent specific cellular functions. The identification of iModulons enables accurate identification of genes necessary and sufficient for cross-species transfer of cellular functions. We demonstrate cross-species transfer of: 1) the biotransformation of vanillate to protocatechuate, 2) a malonate catabolic pathway, 3) a catabolic pathway for 2,3-butanediol, and 4) an antimicrobial resistance to ampicillin found in multiple\n              Pseudomonas species\n              to\n              Escherichia coli\n              . iModulon-based engineering is a transformative strategy as it includes all genes comprising the transferred cellular function, including genes without functional annotation. Adaptive laboratory evolution was deployed to optimize the cellular function transferred, revealing mutations in the host. Combining big data analytics and laboratory evolution thus enhances the level of understanding of systems biology, and synthetic biology for strain design and development.","container-title":"Nature Communications","DOI":"10.1038/s41467-024-46486-3","ISSN":"2041-1723","issue":"1","journalAbbreviation":"Nat Commun","language":"en","page":"2356","source":"DOI.org (Crossref)","title":"Advancing the scale of synthetic biology via cross-species transfer of cellular functions enabled by iModulon engraftment","volume":"15","author":[{"family":"Choe","given":"Donghui"},{"family":"Olson","given":"Connor A."},{"family":"Szubin","given":"Richard"},{"family":"Yang","given":"Hannah"},{"family":"Sung","given":"Jaemin"},{"family":"Feist","given":"Adam M."},{"family":"Palsson","given":"Bernhard O."}],"issued":{"date-parts":[["2024",3,15]]}}}],"schema":"https://github.com/citation-style-language/schema/raw/master/csl-citation.json"} </w:instrText>
      </w:r>
      <w:r w:rsidR="004C0C2C">
        <w:rPr>
          <w:sz w:val="24"/>
          <w:szCs w:val="24"/>
        </w:rPr>
        <w:fldChar w:fldCharType="separate"/>
      </w:r>
      <w:r w:rsidR="00AD43AB" w:rsidRPr="00AD43AB">
        <w:rPr>
          <w:sz w:val="24"/>
          <w:vertAlign w:val="superscript"/>
        </w:rPr>
        <w:t>33</w:t>
      </w:r>
      <w:r w:rsidR="004C0C2C">
        <w:rPr>
          <w:sz w:val="24"/>
          <w:szCs w:val="24"/>
        </w:rPr>
        <w:fldChar w:fldCharType="end"/>
      </w:r>
      <w:del w:id="79" w:author="Mathias Jönsson" w:date="2025-01-17T11:14:00Z" w16du:dateUtc="2025-01-17T00:14:00Z">
        <w:r w:rsidDel="004C0C2C">
          <w:rPr>
            <w:sz w:val="24"/>
            <w:szCs w:val="24"/>
          </w:rPr>
          <w:delText>(33)</w:delText>
        </w:r>
      </w:del>
      <w:r>
        <w:rPr>
          <w:sz w:val="24"/>
          <w:szCs w:val="24"/>
        </w:rPr>
        <w:t>.</w:t>
      </w:r>
    </w:p>
    <w:p w14:paraId="00000014" w14:textId="77777777" w:rsidR="00641530" w:rsidRDefault="00641530">
      <w:pPr>
        <w:rPr>
          <w:sz w:val="24"/>
          <w:szCs w:val="24"/>
        </w:rPr>
      </w:pPr>
    </w:p>
    <w:p w14:paraId="00000015" w14:textId="77777777" w:rsidR="00641530" w:rsidRDefault="00000000">
      <w:pPr>
        <w:rPr>
          <w:sz w:val="24"/>
          <w:szCs w:val="24"/>
        </w:rPr>
      </w:pPr>
      <w:r>
        <w:rPr>
          <w:sz w:val="24"/>
          <w:szCs w:val="24"/>
        </w:rPr>
        <w:lastRenderedPageBreak/>
        <w:t xml:space="preserve">To gain a comprehensive and systematic understanding of the TRN of </w:t>
      </w:r>
      <w:r>
        <w:rPr>
          <w:i/>
          <w:sz w:val="24"/>
          <w:szCs w:val="24"/>
        </w:rPr>
        <w:t xml:space="preserve">S. </w:t>
      </w:r>
      <w:proofErr w:type="spellStart"/>
      <w:r>
        <w:rPr>
          <w:i/>
          <w:sz w:val="24"/>
          <w:szCs w:val="24"/>
        </w:rPr>
        <w:t>albidoflavus</w:t>
      </w:r>
      <w:proofErr w:type="spellEnd"/>
      <w:r>
        <w:rPr>
          <w:sz w:val="24"/>
          <w:szCs w:val="24"/>
        </w:rPr>
        <w:t xml:space="preserve">, we performed ICA on a compendium of 218 high-quality gene expression profiles, of which 161 were newly generated for this purpose. We identified 78 </w:t>
      </w:r>
      <w:proofErr w:type="spellStart"/>
      <w:r>
        <w:rPr>
          <w:sz w:val="24"/>
          <w:szCs w:val="24"/>
        </w:rPr>
        <w:t>iModulons</w:t>
      </w:r>
      <w:proofErr w:type="spellEnd"/>
      <w:r>
        <w:rPr>
          <w:sz w:val="24"/>
          <w:szCs w:val="24"/>
        </w:rPr>
        <w:t xml:space="preserve"> which reveal novel insights into the transcriptional responses of </w:t>
      </w:r>
      <w:r>
        <w:rPr>
          <w:i/>
          <w:sz w:val="24"/>
          <w:szCs w:val="24"/>
        </w:rPr>
        <w:t xml:space="preserve">S. </w:t>
      </w:r>
      <w:proofErr w:type="spellStart"/>
      <w:r>
        <w:rPr>
          <w:i/>
          <w:sz w:val="24"/>
          <w:szCs w:val="24"/>
        </w:rPr>
        <w:t>albidoflavus</w:t>
      </w:r>
      <w:proofErr w:type="spellEnd"/>
      <w:r>
        <w:rPr>
          <w:sz w:val="24"/>
          <w:szCs w:val="24"/>
        </w:rPr>
        <w:t xml:space="preserve"> to relevant conditions, such as nutrient limitation, BGC removals, heterologous expression, and to various stressors. We also conduct a large-scale comparison of </w:t>
      </w:r>
      <w:proofErr w:type="spellStart"/>
      <w:r>
        <w:rPr>
          <w:sz w:val="24"/>
          <w:szCs w:val="24"/>
        </w:rPr>
        <w:t>iModulon</w:t>
      </w:r>
      <w:proofErr w:type="spellEnd"/>
      <w:r>
        <w:rPr>
          <w:sz w:val="24"/>
          <w:szCs w:val="24"/>
        </w:rPr>
        <w:t xml:space="preserve"> structure across seven different organisms to validate our findings and to gain an evolutionary context of the TRN. Our analysis reveals novel insights into BGC regulation, identifying co-regulated genes, defining BGC borders, and putative regulators. To promote the use of this knowledge base, all </w:t>
      </w:r>
      <w:proofErr w:type="spellStart"/>
      <w:r>
        <w:rPr>
          <w:sz w:val="24"/>
          <w:szCs w:val="24"/>
        </w:rPr>
        <w:t>iModulons</w:t>
      </w:r>
      <w:proofErr w:type="spellEnd"/>
      <w:r>
        <w:rPr>
          <w:sz w:val="24"/>
          <w:szCs w:val="24"/>
        </w:rPr>
        <w:t xml:space="preserve"> can be searched, browsed, and studied through </w:t>
      </w:r>
      <w:hyperlink r:id="rId12">
        <w:r w:rsidR="00641530">
          <w:rPr>
            <w:color w:val="1155CC"/>
            <w:sz w:val="24"/>
            <w:szCs w:val="24"/>
            <w:u w:val="single"/>
          </w:rPr>
          <w:t>imodulondb.org</w:t>
        </w:r>
      </w:hyperlink>
      <w:r>
        <w:rPr>
          <w:sz w:val="24"/>
          <w:szCs w:val="24"/>
        </w:rPr>
        <w:t>.</w:t>
      </w:r>
      <w:bookmarkStart w:id="80" w:name="_heading=h.2et92p0" w:colFirst="0" w:colLast="0"/>
      <w:bookmarkStart w:id="81" w:name="_heading=h.tyjcwt" w:colFirst="0" w:colLast="0"/>
      <w:bookmarkEnd w:id="80"/>
      <w:bookmarkEnd w:id="81"/>
    </w:p>
    <w:p w14:paraId="00000016" w14:textId="77777777" w:rsidR="00641530" w:rsidDel="00240F6C" w:rsidRDefault="00641530">
      <w:pPr>
        <w:rPr>
          <w:del w:id="82" w:author="Mathias Jönsson" w:date="2025-01-18T14:46:00Z" w16du:dateUtc="2025-01-18T03:46:00Z"/>
          <w:sz w:val="24"/>
          <w:szCs w:val="24"/>
        </w:rPr>
      </w:pPr>
    </w:p>
    <w:p w14:paraId="00000017" w14:textId="76D6C56B" w:rsidR="00641530" w:rsidDel="00240F6C" w:rsidRDefault="00000000">
      <w:pPr>
        <w:pStyle w:val="Heading2"/>
        <w:rPr>
          <w:del w:id="83" w:author="Mathias Jönsson" w:date="2025-01-18T14:46:00Z" w16du:dateUtc="2025-01-18T03:46:00Z"/>
        </w:rPr>
      </w:pPr>
      <w:del w:id="84" w:author="Mathias Jönsson" w:date="2025-01-18T14:46:00Z" w16du:dateUtc="2025-01-18T03:46:00Z">
        <w:r w:rsidDel="00240F6C">
          <w:delText>Methods</w:delText>
        </w:r>
      </w:del>
    </w:p>
    <w:p w14:paraId="00000018" w14:textId="15F11DEA" w:rsidR="00641530" w:rsidDel="004E1CDA" w:rsidRDefault="00000000">
      <w:pPr>
        <w:pStyle w:val="Heading3"/>
        <w:rPr>
          <w:del w:id="85" w:author="Mathias Jönsson" w:date="2025-01-18T09:04:00Z" w16du:dateUtc="2025-01-17T22:04:00Z"/>
        </w:rPr>
      </w:pPr>
      <w:del w:id="86" w:author="Mathias Jönsson" w:date="2025-01-18T09:04:00Z" w16du:dateUtc="2025-01-17T22:04:00Z">
        <w:r w:rsidDel="004E1CDA">
          <w:delText>RNA extraction and library preparation</w:delText>
        </w:r>
      </w:del>
    </w:p>
    <w:p w14:paraId="00000019" w14:textId="6800217C" w:rsidR="00641530" w:rsidDel="004E1CDA" w:rsidRDefault="00000000">
      <w:pPr>
        <w:rPr>
          <w:del w:id="87" w:author="Mathias Jönsson" w:date="2025-01-18T09:04:00Z" w16du:dateUtc="2025-01-17T22:04:00Z"/>
          <w:sz w:val="24"/>
          <w:szCs w:val="24"/>
        </w:rPr>
      </w:pPr>
      <w:del w:id="88" w:author="Mathias Jönsson" w:date="2025-01-18T09:04:00Z" w16du:dateUtc="2025-01-17T22:04:00Z">
        <w:r w:rsidDel="004E1CDA">
          <w:rPr>
            <w:sz w:val="24"/>
            <w:szCs w:val="24"/>
          </w:rPr>
          <w:delText xml:space="preserve">We assessed </w:delText>
        </w:r>
        <w:r w:rsidDel="004E1CDA">
          <w:rPr>
            <w:i/>
            <w:sz w:val="24"/>
            <w:szCs w:val="24"/>
          </w:rPr>
          <w:delText>S. albidoflavus</w:delText>
        </w:r>
        <w:r w:rsidDel="004E1CDA">
          <w:rPr>
            <w:sz w:val="24"/>
            <w:szCs w:val="24"/>
          </w:rPr>
          <w:delText xml:space="preserve"> activity across various environmental and nutritional factors using Biolog microplates. Based on the metabolic activities observed, we identified the most promising conditions that supported robust growth and activated diverse metabolic pathways (Supplementary Table 1.1). Next, we imitated these favorable conditions during our </w:delText>
        </w:r>
        <w:r w:rsidDel="004E1CDA">
          <w:rPr>
            <w:i/>
            <w:sz w:val="24"/>
            <w:szCs w:val="24"/>
          </w:rPr>
          <w:delText xml:space="preserve">S. albidoflavus </w:delText>
        </w:r>
        <w:r w:rsidDel="004E1CDA">
          <w:rPr>
            <w:sz w:val="24"/>
            <w:szCs w:val="24"/>
          </w:rPr>
          <w:delText xml:space="preserve">culturing process for subsequent RNA extraction. We grew </w:delText>
        </w:r>
        <w:r w:rsidDel="004E1CDA">
          <w:rPr>
            <w:i/>
            <w:sz w:val="24"/>
            <w:szCs w:val="24"/>
          </w:rPr>
          <w:delText>S. albidoflavus</w:delText>
        </w:r>
        <w:r w:rsidDel="004E1CDA">
          <w:rPr>
            <w:sz w:val="24"/>
            <w:szCs w:val="24"/>
          </w:rPr>
          <w:delText xml:space="preserve"> and extracted RNA from 211 samples, each with at least one biological replicate, under 83 unique growth conditions. These conditions included supplemented minimal media with different carbon sources, salinity, pH, and temperature stresses, genome-reduced strain (up to 10 endogenous BGCs deleted), and heterologous expression of actinorhodin BGC.</w:delText>
        </w:r>
      </w:del>
    </w:p>
    <w:p w14:paraId="0000001A" w14:textId="210BCCE9" w:rsidR="00641530" w:rsidDel="004E1CDA" w:rsidRDefault="00000000">
      <w:pPr>
        <w:rPr>
          <w:del w:id="89" w:author="Mathias Jönsson" w:date="2025-01-18T09:04:00Z" w16du:dateUtc="2025-01-17T22:04:00Z"/>
          <w:sz w:val="24"/>
          <w:szCs w:val="24"/>
        </w:rPr>
      </w:pPr>
      <w:del w:id="90" w:author="Mathias Jönsson" w:date="2025-01-18T09:04:00Z" w16du:dateUtc="2025-01-17T22:04:00Z">
        <w:r w:rsidDel="004E1CDA">
          <w:rPr>
            <w:sz w:val="24"/>
            <w:szCs w:val="24"/>
          </w:rPr>
          <w:delText xml:space="preserve">Genome-reduced strains were obtained by deleting 10 BGCs from </w:delText>
        </w:r>
        <w:r w:rsidDel="004E1CDA">
          <w:rPr>
            <w:i/>
            <w:sz w:val="24"/>
            <w:szCs w:val="24"/>
          </w:rPr>
          <w:delText>S. albidoflavus</w:delText>
        </w:r>
        <w:r w:rsidDel="004E1CDA">
          <w:rPr>
            <w:sz w:val="24"/>
            <w:szCs w:val="24"/>
          </w:rPr>
          <w:delText xml:space="preserve"> parental strain using CRISPR-Cas9</w:delText>
        </w:r>
      </w:del>
      <w:del w:id="91" w:author="Mathias Jönsson" w:date="2025-01-17T13:27:00Z" w16du:dateUtc="2025-01-17T02:27:00Z">
        <w:r w:rsidDel="00686354">
          <w:rPr>
            <w:sz w:val="24"/>
            <w:szCs w:val="24"/>
          </w:rPr>
          <w:delText xml:space="preserve"> </w:delText>
        </w:r>
      </w:del>
      <w:del w:id="92" w:author="Mathias Jönsson" w:date="2025-01-18T09:04:00Z" w16du:dateUtc="2025-01-17T22:04:00Z">
        <w:r w:rsidR="004C0C2C" w:rsidDel="004E1CDA">
          <w:rPr>
            <w:sz w:val="24"/>
            <w:szCs w:val="24"/>
          </w:rPr>
          <w:fldChar w:fldCharType="begin"/>
        </w:r>
        <w:r w:rsidR="00AD43AB" w:rsidDel="004E1CDA">
          <w:rPr>
            <w:sz w:val="24"/>
            <w:szCs w:val="24"/>
          </w:rPr>
          <w:delInstrText xml:space="preserve"> ADDIN ZOTERO_ITEM CSL_CITATION {"citationID":"NvLqdCA5","properties":{"formattedCitation":"\\super 34\\nosupersub{}","plainCitation":"34","noteIndex":0},"citationItems":[{"id":61,"uris":["http://zotero.org/users/local/Ts7jirce/items/WKRQEFFT"],"itemData":{"id":61,"type":"article-journal","container-title":"Nature Protocols","DOI":"10.1038/s41596-020-0339-z","ISSN":"1754-2189, 1750-2799","issue":"8","journalAbbreviation":"Nat Protoc","language":"en","page":"2470-2502","source":"DOI.org (Crossref)","title":"CRISPR–Cas9, CRISPRi and CRISPR-BEST-mediated genetic manipulation in streptomycetes","volume":"15","author":[{"family":"Tong","given":"Yaojun"},{"family":"Whitford","given":"Christopher M."},{"family":"Blin","given":"Kai"},{"family":"Jørgensen","given":"Tue S."},{"family":"Weber","given":"Tilmann"},{"family":"Lee","given":"Sang Yup"}],"issued":{"date-parts":[["2020",8]]}}}],"schema":"https://github.com/citation-style-language/schema/raw/master/csl-citation.json"} </w:delInstrText>
        </w:r>
        <w:r w:rsidR="004C0C2C" w:rsidDel="004E1CDA">
          <w:rPr>
            <w:sz w:val="24"/>
            <w:szCs w:val="24"/>
          </w:rPr>
          <w:fldChar w:fldCharType="separate"/>
        </w:r>
        <w:r w:rsidR="00AD43AB" w:rsidRPr="00AD43AB" w:rsidDel="004E1CDA">
          <w:rPr>
            <w:sz w:val="24"/>
            <w:vertAlign w:val="superscript"/>
          </w:rPr>
          <w:delText>34</w:delText>
        </w:r>
        <w:r w:rsidR="004C0C2C" w:rsidDel="004E1CDA">
          <w:rPr>
            <w:sz w:val="24"/>
            <w:szCs w:val="24"/>
          </w:rPr>
          <w:fldChar w:fldCharType="end"/>
        </w:r>
      </w:del>
      <w:del w:id="93" w:author="Mathias Jönsson" w:date="2025-01-17T11:16:00Z" w16du:dateUtc="2025-01-17T00:16:00Z">
        <w:r w:rsidDel="004C0C2C">
          <w:rPr>
            <w:sz w:val="24"/>
            <w:szCs w:val="24"/>
          </w:rPr>
          <w:delText>(</w:delText>
        </w:r>
      </w:del>
      <w:del w:id="94" w:author="Mathias Jönsson" w:date="2025-01-17T11:15:00Z" w16du:dateUtc="2025-01-17T00:15:00Z">
        <w:r w:rsidDel="004C0C2C">
          <w:rPr>
            <w:sz w:val="24"/>
            <w:szCs w:val="24"/>
          </w:rPr>
          <w:delText>34)</w:delText>
        </w:r>
      </w:del>
      <w:del w:id="95" w:author="Mathias Jönsson" w:date="2025-01-18T09:04:00Z" w16du:dateUtc="2025-01-17T22:04:00Z">
        <w:r w:rsidDel="004E1CDA">
          <w:rPr>
            <w:sz w:val="24"/>
            <w:szCs w:val="24"/>
          </w:rPr>
          <w:delText xml:space="preserve"> or CASCADE-Cas3 systems</w:delText>
        </w:r>
      </w:del>
      <w:del w:id="96" w:author="Mathias Jönsson" w:date="2025-01-17T13:27:00Z" w16du:dateUtc="2025-01-17T02:27:00Z">
        <w:r w:rsidDel="00686354">
          <w:rPr>
            <w:sz w:val="24"/>
            <w:szCs w:val="24"/>
          </w:rPr>
          <w:delText xml:space="preserve"> </w:delText>
        </w:r>
      </w:del>
      <w:del w:id="97" w:author="Mathias Jönsson" w:date="2025-01-18T09:04:00Z" w16du:dateUtc="2025-01-17T22:04:00Z">
        <w:r w:rsidR="004C0C2C" w:rsidDel="004E1CDA">
          <w:rPr>
            <w:sz w:val="24"/>
            <w:szCs w:val="24"/>
          </w:rPr>
          <w:fldChar w:fldCharType="begin"/>
        </w:r>
        <w:r w:rsidR="00AD43AB" w:rsidDel="004E1CDA">
          <w:rPr>
            <w:sz w:val="24"/>
            <w:szCs w:val="24"/>
          </w:rPr>
          <w:delInstrText xml:space="preserve"> ADDIN ZOTERO_ITEM CSL_CITATION {"citationID":"0KPyWmzH","properties":{"formattedCitation":"\\super 35\\nosupersub{}","plainCitation":"35","noteIndex":0},"citationItems":[{"id":63,"uris":["http://zotero.org/users/local/Ts7jirce/items/QR2N3L3B"],"itemData":{"id":63,"type":"article","abstract":"Abstract\n          \n            Type I CRISPR systems are widespread in bacteria and archaea. The main differences compared to more widely applied type II systems are multi-effector CASCADE needed for crRNA processing and target recognition, as well as the processive nature of the hallmark nuclease Cas3. Given the widespread nature of type I systems, the processive nature of Cas3, as well as the recombinogenic overhangs created by Cas3, we hypothesized that Cas3 would be uniquely positioned to enable efficient genome engineering in streptomycetes. Here, we report a new type I based CRISPR genome engineering tool for streptomycetes. The plasmid system, called pCRISPR-Cas3, utilizes a compact type I-C CRISPR system and enables highly efficient genome engineering. pCRISPR-Cas3, outperforms pCRISPR-Cas9 and facilitates targeted and random sized deletions, as well as substitutions of large genomic regions such as biosynthetic gene clusters. Without additional modifications, pCRISPR-Cas3 enabled genome engineering in several\n            Streptomyces\n            species at high efficiencies.","DOI":"10.1101/2023.05.09.539971","language":"en","source":"Synthetic Biology","title":"CASCADE-Cas3 Enables Highly Efficient Genome Engineering in &lt;i&gt;Streptomyces&lt;/i&gt; Species","URL":"http://biorxiv.org/lookup/doi/10.1101/2023.05.09.539971","author":[{"family":"Whitford","given":"Christopher M."},{"family":"Gockel","given":"Peter"},{"family":"Faurdal","given":"David"},{"family":"Gren","given":"Tetiana"},{"family":"Sigrist","given":"Renata"},{"family":"Weber","given":"Tilmann"}],"accessed":{"date-parts":[["2024",8,22]]},"issued":{"date-parts":[["2023",5,9]]}}}],"schema":"https://github.com/citation-style-language/schema/raw/master/csl-citation.json"} </w:delInstrText>
        </w:r>
        <w:r w:rsidR="004C0C2C" w:rsidDel="004E1CDA">
          <w:rPr>
            <w:sz w:val="24"/>
            <w:szCs w:val="24"/>
          </w:rPr>
          <w:fldChar w:fldCharType="separate"/>
        </w:r>
        <w:r w:rsidR="00AD43AB" w:rsidRPr="00AD43AB" w:rsidDel="004E1CDA">
          <w:rPr>
            <w:sz w:val="24"/>
            <w:vertAlign w:val="superscript"/>
          </w:rPr>
          <w:delText>35</w:delText>
        </w:r>
        <w:r w:rsidR="004C0C2C" w:rsidDel="004E1CDA">
          <w:rPr>
            <w:sz w:val="24"/>
            <w:szCs w:val="24"/>
          </w:rPr>
          <w:fldChar w:fldCharType="end"/>
        </w:r>
      </w:del>
      <w:del w:id="98" w:author="Mathias Jönsson" w:date="2025-01-17T11:16:00Z" w16du:dateUtc="2025-01-17T00:16:00Z">
        <w:r w:rsidDel="004C0C2C">
          <w:rPr>
            <w:sz w:val="24"/>
            <w:szCs w:val="24"/>
          </w:rPr>
          <w:delText>(35)</w:delText>
        </w:r>
      </w:del>
      <w:del w:id="99" w:author="Mathias Jönsson" w:date="2025-01-18T09:04:00Z" w16du:dateUtc="2025-01-17T22:04:00Z">
        <w:r w:rsidDel="004E1CDA">
          <w:rPr>
            <w:sz w:val="24"/>
            <w:szCs w:val="24"/>
          </w:rPr>
          <w:delText>. Additionally, actinorhodin BGC was integrated via conjugation into the chromosome of parental and genome reduced hosts.</w:delText>
        </w:r>
      </w:del>
    </w:p>
    <w:p w14:paraId="0000001B" w14:textId="5CC0DC23" w:rsidR="00641530" w:rsidDel="004E1CDA" w:rsidRDefault="00641530">
      <w:pPr>
        <w:rPr>
          <w:del w:id="100" w:author="Mathias Jönsson" w:date="2025-01-18T09:04:00Z" w16du:dateUtc="2025-01-17T22:04:00Z"/>
          <w:sz w:val="24"/>
          <w:szCs w:val="24"/>
        </w:rPr>
      </w:pPr>
    </w:p>
    <w:p w14:paraId="0000001C" w14:textId="7436AC4A" w:rsidR="00641530" w:rsidDel="004E1CDA" w:rsidRDefault="00000000">
      <w:pPr>
        <w:rPr>
          <w:del w:id="101" w:author="Mathias Jönsson" w:date="2025-01-18T09:04:00Z" w16du:dateUtc="2025-01-17T22:04:00Z"/>
          <w:sz w:val="24"/>
          <w:szCs w:val="24"/>
        </w:rPr>
      </w:pPr>
      <w:customXmlDelRangeStart w:id="102" w:author="Mathias Jönsson" w:date="2025-01-18T09:04:00Z"/>
      <w:sdt>
        <w:sdtPr>
          <w:tag w:val="goog_rdk_8"/>
          <w:id w:val="1829246440"/>
        </w:sdtPr>
        <w:sdtContent>
          <w:customXmlDelRangeEnd w:id="102"/>
          <w:customXmlDelRangeStart w:id="103" w:author="Mathias Jönsson" w:date="2025-01-18T09:04:00Z"/>
        </w:sdtContent>
      </w:sdt>
      <w:customXmlDelRangeEnd w:id="103"/>
      <w:del w:id="104" w:author="Mathias Jönsson" w:date="2025-01-18T09:04:00Z" w16du:dateUtc="2025-01-17T22:04:00Z">
        <w:r w:rsidDel="004E1CDA">
          <w:rPr>
            <w:i/>
            <w:sz w:val="24"/>
            <w:szCs w:val="24"/>
          </w:rPr>
          <w:delText xml:space="preserve">S. albidoflavus </w:delText>
        </w:r>
        <w:r w:rsidDel="004E1CDA">
          <w:rPr>
            <w:sz w:val="24"/>
            <w:szCs w:val="24"/>
          </w:rPr>
          <w:delText>strains</w:delText>
        </w:r>
      </w:del>
      <w:customXmlDelRangeStart w:id="105" w:author="Mathias Jönsson" w:date="2025-01-17T11:19:00Z"/>
      <w:sdt>
        <w:sdtPr>
          <w:rPr>
            <w:sz w:val="24"/>
            <w:szCs w:val="24"/>
          </w:rPr>
          <w:tag w:val="goog_rdk_9"/>
          <w:id w:val="-1588002982"/>
        </w:sdtPr>
        <w:sdtContent>
          <w:customXmlDelRangeEnd w:id="105"/>
          <w:customXmlDelRangeStart w:id="106" w:author="Mathias Jönsson" w:date="2025-01-17T11:19:00Z"/>
        </w:sdtContent>
      </w:sdt>
      <w:customXmlDelRangeEnd w:id="106"/>
      <w:del w:id="107" w:author="Mathias Jönsson" w:date="2025-01-18T09:04:00Z" w16du:dateUtc="2025-01-17T22:04:00Z">
        <w:r w:rsidR="00AA2F2C" w:rsidDel="004E1CDA">
          <w:rPr>
            <w:sz w:val="24"/>
            <w:szCs w:val="24"/>
          </w:rPr>
          <w:fldChar w:fldCharType="begin"/>
        </w:r>
        <w:r w:rsidR="00AD43AB" w:rsidDel="004E1CDA">
          <w:rPr>
            <w:sz w:val="24"/>
            <w:szCs w:val="24"/>
          </w:rPr>
          <w:delInstrText xml:space="preserve"> ADDIN ZOTERO_ITEM CSL_CITATION {"citationID":"oqbzHp6V","properties":{"formattedCitation":"\\super 34\\nosupersub{}","plainCitation":"34","noteIndex":0},"citationItems":[{"id":61,"uris":["http://zotero.org/users/local/Ts7jirce/items/WKRQEFFT"],"itemData":{"id":61,"type":"article-journal","container-title":"Nature Protocols","DOI":"10.1038/s41596-020-0339-z","ISSN":"1754-2189, 1750-2799","issue":"8","journalAbbreviation":"Nat Protoc","language":"en","page":"2470-2502","source":"DOI.org (Crossref)","title":"CRISPR–Cas9, CRISPRi and CRISPR-BEST-mediated genetic manipulation in streptomycetes","volume":"15","author":[{"family":"Tong","given":"Yaojun"},{"family":"Whitford","given":"Christopher M."},{"family":"Blin","given":"Kai"},{"family":"Jørgensen","given":"Tue S."},{"family":"Weber","given":"Tilmann"},{"family":"Lee","given":"Sang Yup"}],"issued":{"date-parts":[["2020",8]]}}}],"schema":"https://github.com/citation-style-language/schema/raw/master/csl-citation.json"} </w:delInstrText>
        </w:r>
        <w:r w:rsidR="00AA2F2C" w:rsidDel="004E1CDA">
          <w:rPr>
            <w:sz w:val="24"/>
            <w:szCs w:val="24"/>
          </w:rPr>
          <w:fldChar w:fldCharType="separate"/>
        </w:r>
        <w:r w:rsidR="00AD43AB" w:rsidRPr="00AD43AB" w:rsidDel="004E1CDA">
          <w:rPr>
            <w:sz w:val="24"/>
            <w:vertAlign w:val="superscript"/>
          </w:rPr>
          <w:delText>34</w:delText>
        </w:r>
        <w:r w:rsidR="00AA2F2C" w:rsidDel="004E1CDA">
          <w:rPr>
            <w:sz w:val="24"/>
            <w:szCs w:val="24"/>
          </w:rPr>
          <w:fldChar w:fldCharType="end"/>
        </w:r>
      </w:del>
      <w:del w:id="108" w:author="Mathias Jönsson" w:date="2025-01-17T11:17:00Z" w16du:dateUtc="2025-01-17T00:17:00Z">
        <w:r w:rsidDel="004C0C2C">
          <w:rPr>
            <w:sz w:val="24"/>
            <w:szCs w:val="24"/>
          </w:rPr>
          <w:delText xml:space="preserve"> </w:delText>
        </w:r>
      </w:del>
      <w:customXmlDelRangeStart w:id="109" w:author="Mathias Jönsson" w:date="2025-01-17T11:17:00Z"/>
      <w:sdt>
        <w:sdtPr>
          <w:tag w:val="goog_rdk_10"/>
          <w:id w:val="-1996789259"/>
        </w:sdtPr>
        <w:sdtContent>
          <w:customXmlDelRangeEnd w:id="109"/>
          <w:customXmlDelRangeStart w:id="110" w:author="Mathias Jönsson" w:date="2025-01-17T11:17:00Z"/>
        </w:sdtContent>
      </w:sdt>
      <w:customXmlDelRangeEnd w:id="110"/>
      <w:customXmlDelRangeStart w:id="111" w:author="Mathias Jönsson" w:date="2025-01-17T11:17:00Z"/>
      <w:sdt>
        <w:sdtPr>
          <w:tag w:val="goog_rdk_11"/>
          <w:id w:val="1049806020"/>
        </w:sdtPr>
        <w:sdtContent>
          <w:customXmlDelRangeEnd w:id="111"/>
          <w:del w:id="112" w:author="Mathias Jönsson" w:date="2024-11-21T20:50:00Z">
            <w:r>
              <w:rPr>
                <w:sz w:val="24"/>
                <w:szCs w:val="24"/>
              </w:rPr>
              <w:delText>were cultivated aerobically in</w:delText>
            </w:r>
          </w:del>
          <w:customXmlDelRangeStart w:id="113" w:author="Mathias Jönsson" w:date="2025-01-17T11:17:00Z"/>
        </w:sdtContent>
      </w:sdt>
      <w:customXmlDelRangeEnd w:id="113"/>
      <w:del w:id="114" w:author="Mathias Jönsson" w:date="2025-01-17T11:17:00Z" w16du:dateUtc="2025-01-17T00:17:00Z">
        <w:r w:rsidDel="004C0C2C">
          <w:rPr>
            <w:sz w:val="24"/>
            <w:szCs w:val="24"/>
          </w:rPr>
          <w:delText xml:space="preserve"> </w:delText>
        </w:r>
      </w:del>
      <w:del w:id="115" w:author="Mathias Jönsson" w:date="2025-01-18T09:04:00Z" w16du:dateUtc="2025-01-17T22:04:00Z">
        <w:r w:rsidDel="004E1CDA">
          <w:rPr>
            <w:sz w:val="24"/>
            <w:szCs w:val="24"/>
          </w:rPr>
          <w:delText>ISP2 (4 g/L yeast extract, 10 g/L malt extract, 4 g/L dextrose, and distilled water, pH 7), DNPM (40 g/L dextrin, 7.5 g/L bacteriological peptone from meat, 5 g/L yeast extract, 21 g/L MOPS, 750 mL miliQ water, 250 mL tap water, pH 7) or minimal medium (6 g/L (NH</w:delText>
        </w:r>
        <w:r w:rsidDel="004E1CDA">
          <w:rPr>
            <w:sz w:val="24"/>
            <w:szCs w:val="24"/>
            <w:vertAlign w:val="subscript"/>
          </w:rPr>
          <w:delText>4</w:delText>
        </w:r>
        <w:r w:rsidDel="004E1CDA">
          <w:rPr>
            <w:sz w:val="24"/>
            <w:szCs w:val="24"/>
          </w:rPr>
          <w:delText>)</w:delText>
        </w:r>
        <w:r w:rsidDel="004E1CDA">
          <w:rPr>
            <w:sz w:val="24"/>
            <w:szCs w:val="24"/>
            <w:vertAlign w:val="subscript"/>
          </w:rPr>
          <w:delText>2</w:delText>
        </w:r>
        <w:r w:rsidDel="004E1CDA">
          <w:rPr>
            <w:sz w:val="24"/>
            <w:szCs w:val="24"/>
          </w:rPr>
          <w:delText>SO</w:delText>
        </w:r>
        <w:r w:rsidDel="004E1CDA">
          <w:rPr>
            <w:sz w:val="24"/>
            <w:szCs w:val="24"/>
            <w:vertAlign w:val="subscript"/>
          </w:rPr>
          <w:delText>4</w:delText>
        </w:r>
        <w:r w:rsidDel="004E1CDA">
          <w:rPr>
            <w:sz w:val="24"/>
            <w:szCs w:val="24"/>
          </w:rPr>
          <w:delText>, 1.86 g/L citric acid, 0.21 g/L FeCl</w:delText>
        </w:r>
        <w:r w:rsidDel="004E1CDA">
          <w:rPr>
            <w:sz w:val="24"/>
            <w:szCs w:val="24"/>
            <w:vertAlign w:val="subscript"/>
          </w:rPr>
          <w:delText>3</w:delText>
        </w:r>
        <w:r w:rsidDel="004E1CDA">
          <w:rPr>
            <w:sz w:val="24"/>
            <w:szCs w:val="24"/>
          </w:rPr>
          <w:delText>, 3.33 mL/L 2M MgSO</w:delText>
        </w:r>
        <w:r w:rsidDel="004E1CDA">
          <w:rPr>
            <w:sz w:val="24"/>
            <w:szCs w:val="24"/>
            <w:vertAlign w:val="subscript"/>
          </w:rPr>
          <w:delText>4</w:delText>
        </w:r>
        <w:r w:rsidDel="004E1CDA">
          <w:rPr>
            <w:sz w:val="24"/>
            <w:szCs w:val="24"/>
          </w:rPr>
          <w:delText>, 250 g/L of monosodium glutamate, 0.1 M phosphate buffer pH 7.0 and 1.6 mL/L trace metal solution</w:delText>
        </w:r>
      </w:del>
      <w:del w:id="116" w:author="Mathias Jönsson" w:date="2025-01-17T13:28:00Z" w16du:dateUtc="2025-01-17T02:28:00Z">
        <w:r w:rsidDel="00686354">
          <w:rPr>
            <w:sz w:val="24"/>
            <w:szCs w:val="24"/>
          </w:rPr>
          <w:delText xml:space="preserve"> </w:delText>
        </w:r>
      </w:del>
      <w:del w:id="117" w:author="Mathias Jönsson" w:date="2025-01-18T09:04:00Z" w16du:dateUtc="2025-01-17T22:04:00Z">
        <w:r w:rsidR="00AA2F2C" w:rsidDel="004E1CDA">
          <w:rPr>
            <w:sz w:val="24"/>
            <w:szCs w:val="24"/>
          </w:rPr>
          <w:fldChar w:fldCharType="begin"/>
        </w:r>
        <w:r w:rsidR="001B3062" w:rsidDel="004E1CDA">
          <w:rPr>
            <w:sz w:val="24"/>
            <w:szCs w:val="24"/>
          </w:rPr>
          <w:delInstrText xml:space="preserve"> ADDIN ZOTERO_ITEM CSL_CITATION {"citationID":"4sRHZ4Bh","properties":{"formattedCitation":"\\super 36\\nosupersub{}","plainCitation":"36","noteIndex":0},"citationItems":[{"id":65,"uris":["http://zotero.org/users/local/Ts7jirce/items/W85YDT75"],"itemData":{"id":65,"type":"article-journal","abstract":"Abstract\n            \n              Streptomyces clavuligerus\n              is a commercially important actinomycete that is used to produce clavulanic acid, a β</w:delInstrText>
        </w:r>
        <w:r w:rsidR="001B3062" w:rsidDel="004E1CDA">
          <w:rPr>
            <w:rFonts w:ascii="Cambria Math" w:hAnsi="Cambria Math" w:cs="Cambria Math"/>
            <w:sz w:val="24"/>
            <w:szCs w:val="24"/>
          </w:rPr>
          <w:delInstrText>‐</w:delInstrText>
        </w:r>
        <w:r w:rsidR="001B3062" w:rsidDel="004E1CDA">
          <w:rPr>
            <w:sz w:val="24"/>
            <w:szCs w:val="24"/>
          </w:rPr>
          <w:delInstrText xml:space="preserve">lactamase inhibitor. Observations during 10 batch cultivations with\n              S. clavuligerus\n              on defined media have led to the finding that the organism is very sensitive to shear when grown in batch cultures with increasing stirrer speed. The stirrer speed was increased to keep the dissolved oxygen level above 50% air saturation. A quantitative approach based on the calculation of elemental balances and a simple mathematical model is proposed to characterize the biomass lysis. Finally, a linear relation between biomass yield and observed specific growth rate is determined. Results show that cell lysis occurs at a high degradation rate, e.g., μ\n              max\n              = 0.16 h\n              −\n              1\n              and\n              k\n              d\n              = 0.07 h\n              −\n              1\n              , when the gassed power input increases above 1.1, 1.7, or 2.0 kW/m\n              3\n              , respectively, depending on the medium composition. The overall biomass yield on substrate is dramatically reduced in all experiments (&gt;30%).","container-title":"Biotechnology Progress","DOI":"10.1021/bp0001617","ISSN":"8756-7938, 1520-6033","issue":"2","journalAbbreviation":"Biotechnology Progress","language":"en","license":"http://onlinelibrary.wiley.com/termsAndConditions#vor","page":"336-347","source":"DOI.org (Crossref)","title":"A Quantitative Approach to Characterizing Cell Lysis Caused by Mechanical Agitation of &lt;i&gt;Streptomyces clavuligerus&lt;/i&gt;","volume":"17","author":[{"family":"Roubos","given":"Johannes A."},{"family":"Krabben","given":"Preben"},{"family":"Luiten","given":"Ruud G. M."},{"family":"Verbruggen","given":"Henk B."},{"family":"Heijnen","given":"Joseph. J."}],"issued":{"date-parts":[["2001",1]]}}}],"schema":"https://github.com/citation-style-language/schema/raw/master/csl-citation.json"} </w:delInstrText>
        </w:r>
        <w:r w:rsidR="00AA2F2C" w:rsidDel="004E1CDA">
          <w:rPr>
            <w:sz w:val="24"/>
            <w:szCs w:val="24"/>
          </w:rPr>
          <w:fldChar w:fldCharType="separate"/>
        </w:r>
        <w:r w:rsidR="001B3062" w:rsidRPr="001B3062" w:rsidDel="004E1CDA">
          <w:rPr>
            <w:sz w:val="24"/>
            <w:vertAlign w:val="superscript"/>
          </w:rPr>
          <w:delText>36</w:delText>
        </w:r>
        <w:r w:rsidR="00AA2F2C" w:rsidDel="004E1CDA">
          <w:rPr>
            <w:sz w:val="24"/>
            <w:szCs w:val="24"/>
          </w:rPr>
          <w:fldChar w:fldCharType="end"/>
        </w:r>
      </w:del>
      <w:del w:id="118" w:author="Mathias Jönsson" w:date="2025-01-17T11:21:00Z" w16du:dateUtc="2025-01-17T00:21:00Z">
        <w:r w:rsidDel="00AA2F2C">
          <w:rPr>
            <w:sz w:val="24"/>
            <w:szCs w:val="24"/>
          </w:rPr>
          <w:delText>(36)</w:delText>
        </w:r>
      </w:del>
      <w:del w:id="119" w:author="Mathias Jönsson" w:date="2025-01-18T09:04:00Z" w16du:dateUtc="2025-01-17T22:04:00Z">
        <w:r w:rsidDel="004E1CDA">
          <w:rPr>
            <w:sz w:val="24"/>
            <w:szCs w:val="24"/>
          </w:rPr>
          <w:delText xml:space="preserve"> (20.4 g/L H</w:delText>
        </w:r>
        <w:r w:rsidDel="004E1CDA">
          <w:rPr>
            <w:sz w:val="24"/>
            <w:szCs w:val="24"/>
            <w:vertAlign w:val="subscript"/>
          </w:rPr>
          <w:delText>2</w:delText>
        </w:r>
        <w:r w:rsidDel="004E1CDA">
          <w:rPr>
            <w:sz w:val="24"/>
            <w:szCs w:val="24"/>
          </w:rPr>
          <w:delText>SO</w:delText>
        </w:r>
        <w:r w:rsidDel="004E1CDA">
          <w:rPr>
            <w:sz w:val="24"/>
            <w:szCs w:val="24"/>
            <w:vertAlign w:val="subscript"/>
          </w:rPr>
          <w:delText>4</w:delText>
        </w:r>
        <w:r w:rsidDel="004E1CDA">
          <w:rPr>
            <w:sz w:val="24"/>
            <w:szCs w:val="24"/>
          </w:rPr>
          <w:delText xml:space="preserve"> 96%, 50 g/L citrate·H</w:delText>
        </w:r>
        <w:r w:rsidDel="004E1CDA">
          <w:rPr>
            <w:sz w:val="24"/>
            <w:szCs w:val="24"/>
            <w:vertAlign w:val="subscript"/>
          </w:rPr>
          <w:delText>2</w:delText>
        </w:r>
        <w:r w:rsidDel="004E1CDA">
          <w:rPr>
            <w:sz w:val="24"/>
            <w:szCs w:val="24"/>
          </w:rPr>
          <w:delText>O, 16.75 g/L ZnSO</w:delText>
        </w:r>
        <w:r w:rsidDel="004E1CDA">
          <w:rPr>
            <w:sz w:val="24"/>
            <w:szCs w:val="24"/>
            <w:vertAlign w:val="subscript"/>
          </w:rPr>
          <w:delText>4</w:delText>
        </w:r>
        <w:r w:rsidDel="004E1CDA">
          <w:rPr>
            <w:sz w:val="24"/>
            <w:szCs w:val="24"/>
          </w:rPr>
          <w:delText>·7H</w:delText>
        </w:r>
        <w:r w:rsidDel="004E1CDA">
          <w:rPr>
            <w:sz w:val="24"/>
            <w:szCs w:val="24"/>
            <w:vertAlign w:val="subscript"/>
          </w:rPr>
          <w:delText>2</w:delText>
        </w:r>
        <w:r w:rsidDel="004E1CDA">
          <w:rPr>
            <w:sz w:val="24"/>
            <w:szCs w:val="24"/>
          </w:rPr>
          <w:delText>O, 2.5 g/L CuSO</w:delText>
        </w:r>
        <w:r w:rsidDel="004E1CDA">
          <w:rPr>
            <w:sz w:val="24"/>
            <w:szCs w:val="24"/>
            <w:vertAlign w:val="subscript"/>
          </w:rPr>
          <w:delText>4</w:delText>
        </w:r>
        <w:r w:rsidDel="004E1CDA">
          <w:rPr>
            <w:sz w:val="24"/>
            <w:szCs w:val="24"/>
          </w:rPr>
          <w:delText>·5H</w:delText>
        </w:r>
        <w:r w:rsidDel="004E1CDA">
          <w:rPr>
            <w:sz w:val="24"/>
            <w:szCs w:val="24"/>
            <w:vertAlign w:val="subscript"/>
          </w:rPr>
          <w:delText>2</w:delText>
        </w:r>
        <w:r w:rsidDel="004E1CDA">
          <w:rPr>
            <w:sz w:val="24"/>
            <w:szCs w:val="24"/>
          </w:rPr>
          <w:delText>O, 1.5 g/L MnCl</w:delText>
        </w:r>
        <w:r w:rsidDel="004E1CDA">
          <w:rPr>
            <w:sz w:val="24"/>
            <w:szCs w:val="24"/>
            <w:vertAlign w:val="subscript"/>
          </w:rPr>
          <w:delText>2</w:delText>
        </w:r>
        <w:r w:rsidDel="004E1CDA">
          <w:rPr>
            <w:sz w:val="24"/>
            <w:szCs w:val="24"/>
          </w:rPr>
          <w:delText>·4H</w:delText>
        </w:r>
        <w:r w:rsidDel="004E1CDA">
          <w:rPr>
            <w:sz w:val="24"/>
            <w:szCs w:val="24"/>
            <w:vertAlign w:val="subscript"/>
          </w:rPr>
          <w:delText>2</w:delText>
        </w:r>
        <w:r w:rsidDel="004E1CDA">
          <w:rPr>
            <w:sz w:val="24"/>
            <w:szCs w:val="24"/>
          </w:rPr>
          <w:delText>O, 2 g/L H</w:delText>
        </w:r>
        <w:r w:rsidDel="004E1CDA">
          <w:rPr>
            <w:sz w:val="24"/>
            <w:szCs w:val="24"/>
            <w:vertAlign w:val="subscript"/>
          </w:rPr>
          <w:delText>3</w:delText>
        </w:r>
        <w:r w:rsidDel="004E1CDA">
          <w:rPr>
            <w:sz w:val="24"/>
            <w:szCs w:val="24"/>
          </w:rPr>
          <w:delText>BO</w:delText>
        </w:r>
        <w:r w:rsidDel="004E1CDA">
          <w:rPr>
            <w:sz w:val="24"/>
            <w:szCs w:val="24"/>
            <w:vertAlign w:val="subscript"/>
          </w:rPr>
          <w:delText>3</w:delText>
        </w:r>
        <w:r w:rsidDel="004E1CDA">
          <w:rPr>
            <w:sz w:val="24"/>
            <w:szCs w:val="24"/>
          </w:rPr>
          <w:delText>, and 2 g/L NaMoO</w:delText>
        </w:r>
        <w:r w:rsidDel="004E1CDA">
          <w:rPr>
            <w:sz w:val="24"/>
            <w:szCs w:val="24"/>
            <w:vertAlign w:val="subscript"/>
          </w:rPr>
          <w:delText>4</w:delText>
        </w:r>
        <w:r w:rsidDel="004E1CDA">
          <w:rPr>
            <w:sz w:val="24"/>
            <w:szCs w:val="24"/>
          </w:rPr>
          <w:delText>·2H</w:delText>
        </w:r>
        <w:r w:rsidDel="004E1CDA">
          <w:rPr>
            <w:sz w:val="24"/>
            <w:szCs w:val="24"/>
            <w:vertAlign w:val="subscript"/>
          </w:rPr>
          <w:delText>2</w:delText>
        </w:r>
        <w:r w:rsidDel="004E1CDA">
          <w:rPr>
            <w:sz w:val="24"/>
            <w:szCs w:val="24"/>
          </w:rPr>
          <w:delText>O). The recipe for DNPM typically contains soytone but was replaced with bacteriological peptone from meat in our formulation</w:delText>
        </w:r>
      </w:del>
      <w:del w:id="120" w:author="Mathias Jönsson" w:date="2025-01-17T13:28:00Z" w16du:dateUtc="2025-01-17T02:28:00Z">
        <w:r w:rsidDel="00686354">
          <w:rPr>
            <w:sz w:val="24"/>
            <w:szCs w:val="24"/>
          </w:rPr>
          <w:delText xml:space="preserve"> </w:delText>
        </w:r>
      </w:del>
      <w:del w:id="121" w:author="Mathias Jönsson" w:date="2025-01-18T09:04:00Z" w16du:dateUtc="2025-01-17T22:04:00Z">
        <w:r w:rsidR="00AA2F2C" w:rsidDel="004E1CDA">
          <w:rPr>
            <w:sz w:val="24"/>
            <w:szCs w:val="24"/>
          </w:rPr>
          <w:fldChar w:fldCharType="begin"/>
        </w:r>
        <w:r w:rsidR="00AD43AB" w:rsidDel="004E1CDA">
          <w:rPr>
            <w:sz w:val="24"/>
            <w:szCs w:val="24"/>
          </w:rPr>
          <w:delInstrText xml:space="preserve"> ADDIN ZOTERO_ITEM CSL_CITATION {"citationID":"j0X6WIoZ","properties":{"formattedCitation":"\\super 15\\nosupersub{}","plainCitation":"15","noteIndex":0},"citationItems":[{"id":28,"uris":["http://zotero.org/users/local/Ts7jirce/items/PAU8FA6P"],"itemData":{"id":28,"type":"article-journal","container-title":"PLOS ONE","DOI":"10.1371/journal.pone.0158682","ISSN":"1932-6203","issue":"7","journalAbbreviation":"PLoS ONE","language":"en","page":"e0158682","source":"DOI.org (Crossref)","title":"Cloning and Heterologous Expression of the Grecocycline Biosynthetic Gene Cluster","volume":"11","author":[{"family":"Bilyk","given":"Oksana"},{"family":"Sekurova","given":"Olga N."},{"family":"Zotchev","given":"Sergey B."},{"family":"Luzhetskyy","given":"Andriy"}],"editor":[{"family":"Virolle","given":"Marie-Joelle"}],"issued":{"date-parts":[["2016",7,13]]}}}],"schema":"https://github.com/citation-style-language/schema/raw/master/csl-citation.json"} </w:delInstrText>
        </w:r>
        <w:r w:rsidR="00AA2F2C" w:rsidDel="004E1CDA">
          <w:rPr>
            <w:sz w:val="24"/>
            <w:szCs w:val="24"/>
          </w:rPr>
          <w:fldChar w:fldCharType="separate"/>
        </w:r>
        <w:r w:rsidR="00AD43AB" w:rsidRPr="00AD43AB" w:rsidDel="004E1CDA">
          <w:rPr>
            <w:sz w:val="24"/>
            <w:vertAlign w:val="superscript"/>
          </w:rPr>
          <w:delText>15</w:delText>
        </w:r>
        <w:r w:rsidR="00AA2F2C" w:rsidDel="004E1CDA">
          <w:rPr>
            <w:sz w:val="24"/>
            <w:szCs w:val="24"/>
          </w:rPr>
          <w:fldChar w:fldCharType="end"/>
        </w:r>
      </w:del>
      <w:del w:id="122" w:author="Mathias Jönsson" w:date="2025-01-17T11:22:00Z" w16du:dateUtc="2025-01-17T00:22:00Z">
        <w:r w:rsidDel="00AA2F2C">
          <w:rPr>
            <w:sz w:val="24"/>
            <w:szCs w:val="24"/>
          </w:rPr>
          <w:delText>(15)</w:delText>
        </w:r>
      </w:del>
      <w:del w:id="123" w:author="Mathias Jönsson" w:date="2025-01-18T09:04:00Z" w16du:dateUtc="2025-01-17T22:04:00Z">
        <w:r w:rsidDel="004E1CDA">
          <w:rPr>
            <w:sz w:val="24"/>
            <w:szCs w:val="24"/>
          </w:rPr>
          <w:delText xml:space="preserve">. In conditions where cultures were grown on solid media, plates containing Mannitol Soya Flour (MS) medium (20g/L Mannitol, 20g/L Soya Flour, 20g/L Agar, and tap water, pH 7) were used. Solid culture samples were recovered using 10 µL inoculation loops. In culture conditions where different carbon sources were tested, monosodium glutamate was replaced by selected carbon sources at 66 mM. In salinity stress conditions, NaCl solutions were used to supplement the correspondent medium. In temperature heat stress conditions, cultures were submerged in a ScanVac HeatSafe 18 water bath set to 42Cº. For routine cultivation, the temperature was set up at 30Cº.  </w:delText>
        </w:r>
      </w:del>
    </w:p>
    <w:p w14:paraId="0000001D" w14:textId="707C837F" w:rsidR="00641530" w:rsidDel="004E1CDA" w:rsidRDefault="00641530">
      <w:pPr>
        <w:rPr>
          <w:del w:id="124" w:author="Mathias Jönsson" w:date="2025-01-18T09:04:00Z" w16du:dateUtc="2025-01-17T22:04:00Z"/>
        </w:rPr>
      </w:pPr>
    </w:p>
    <w:p w14:paraId="0000001E" w14:textId="30C57D4C" w:rsidR="00641530" w:rsidDel="004E1CDA" w:rsidRDefault="00000000">
      <w:pPr>
        <w:rPr>
          <w:del w:id="125" w:author="Mathias Jönsson" w:date="2025-01-18T09:04:00Z" w16du:dateUtc="2025-01-17T22:04:00Z"/>
          <w:sz w:val="24"/>
          <w:szCs w:val="24"/>
          <w:highlight w:val="white"/>
        </w:rPr>
      </w:pPr>
      <w:del w:id="126" w:author="Mathias Jönsson" w:date="2025-01-18T09:04:00Z" w16du:dateUtc="2025-01-17T22:04:00Z">
        <w:r w:rsidDel="004E1CDA">
          <w:rPr>
            <w:sz w:val="24"/>
            <w:szCs w:val="24"/>
          </w:rPr>
          <w:delText>Total RNA was extracted using the RNeasy Mini QIAcube kit (Qiagen; cat. No./ ID: 74116) and</w:delText>
        </w:r>
        <w:r w:rsidDel="004E1CDA">
          <w:rPr>
            <w:sz w:val="24"/>
            <w:szCs w:val="24"/>
            <w:highlight w:val="white"/>
          </w:rPr>
          <w:delText xml:space="preserve"> treated with DNase I according to the manufacturer’s instructions. RNA concentration and integrity were verified using Qubit 2.0 (Invitrogen) and Fragment analyzer (Agilent 530V). rRNA purification, library preparation and RNA-Seq were performed by Azenta Life Sciences. NEBNext rRNA Depletion kit (Bacteria) (New England Biolabs; cat. No. E7850X) was used for rRNA depletion. Barcoded libraries were prepared for each condition in duplicate with NEBNext Ultra II Directional RNA Library Prep Kit for Illumina using default protocols. Libraries for all samples were sequenced using Illumina NovaSeq 6000.</w:delText>
        </w:r>
      </w:del>
    </w:p>
    <w:p w14:paraId="0000001F" w14:textId="23648FBF" w:rsidR="00641530" w:rsidDel="004E1CDA" w:rsidRDefault="00641530">
      <w:pPr>
        <w:rPr>
          <w:del w:id="127" w:author="Mathias Jönsson" w:date="2025-01-18T09:04:00Z" w16du:dateUtc="2025-01-17T22:04:00Z"/>
          <w:sz w:val="24"/>
          <w:szCs w:val="24"/>
          <w:highlight w:val="white"/>
        </w:rPr>
      </w:pPr>
    </w:p>
    <w:p w14:paraId="00000020" w14:textId="5833CF4B" w:rsidR="00641530" w:rsidDel="004E1CDA" w:rsidRDefault="00000000">
      <w:pPr>
        <w:pStyle w:val="Heading3"/>
        <w:rPr>
          <w:del w:id="128" w:author="Mathias Jönsson" w:date="2025-01-18T09:04:00Z" w16du:dateUtc="2025-01-17T22:04:00Z"/>
        </w:rPr>
      </w:pPr>
      <w:bookmarkStart w:id="129" w:name="_heading=h.3dy6vkm" w:colFirst="0" w:colLast="0"/>
      <w:bookmarkEnd w:id="129"/>
      <w:del w:id="130" w:author="Mathias Jönsson" w:date="2025-01-18T09:04:00Z" w16du:dateUtc="2025-01-17T22:04:00Z">
        <w:r w:rsidDel="004E1CDA">
          <w:delText>Biolog Phenotype Microarrays</w:delText>
        </w:r>
      </w:del>
    </w:p>
    <w:p w14:paraId="00000021" w14:textId="1262FE20" w:rsidR="00641530" w:rsidDel="004E1CDA" w:rsidRDefault="00000000">
      <w:pPr>
        <w:rPr>
          <w:del w:id="131" w:author="Mathias Jönsson" w:date="2025-01-18T09:04:00Z" w16du:dateUtc="2025-01-17T22:04:00Z"/>
          <w:sz w:val="24"/>
          <w:szCs w:val="24"/>
          <w:highlight w:val="white"/>
        </w:rPr>
      </w:pPr>
      <w:del w:id="132" w:author="Mathias Jönsson" w:date="2025-01-18T09:04:00Z" w16du:dateUtc="2025-01-17T22:04:00Z">
        <w:r w:rsidDel="004E1CDA">
          <w:rPr>
            <w:i/>
            <w:sz w:val="24"/>
            <w:szCs w:val="24"/>
          </w:rPr>
          <w:delText>S. albidoflavus</w:delText>
        </w:r>
        <w:r w:rsidDel="004E1CDA">
          <w:rPr>
            <w:sz w:val="24"/>
            <w:szCs w:val="24"/>
          </w:rPr>
          <w:delText xml:space="preserve"> activity across various nutritional sources was evaluated by </w:delText>
        </w:r>
        <w:r w:rsidDel="004E1CDA">
          <w:rPr>
            <w:sz w:val="24"/>
            <w:szCs w:val="24"/>
            <w:highlight w:val="white"/>
          </w:rPr>
          <w:delText>Phenotype MicroArray</w:delText>
        </w:r>
        <w:r w:rsidDel="004E1CDA">
          <w:rPr>
            <w:sz w:val="24"/>
            <w:szCs w:val="24"/>
            <w:highlight w:val="white"/>
            <w:vertAlign w:val="superscript"/>
          </w:rPr>
          <w:delText>TM</w:delText>
        </w:r>
        <w:r w:rsidDel="004E1CDA">
          <w:rPr>
            <w:sz w:val="24"/>
            <w:szCs w:val="24"/>
            <w:highlight w:val="white"/>
          </w:rPr>
          <w:delText xml:space="preserve"> analysis. Uniform spore suspension (80% T, transmittance) was obtained from 5-7 days sporulated MS plates and used to prepare inoculating fluids according to Biolog protocol for </w:delText>
        </w:r>
        <w:r w:rsidDel="004E1CDA">
          <w:rPr>
            <w:i/>
            <w:sz w:val="24"/>
            <w:szCs w:val="24"/>
            <w:highlight w:val="white"/>
          </w:rPr>
          <w:delText xml:space="preserve">Streptomyces. </w:delText>
        </w:r>
        <w:r w:rsidDel="004E1CDA">
          <w:rPr>
            <w:sz w:val="24"/>
            <w:szCs w:val="24"/>
            <w:highlight w:val="white"/>
          </w:rPr>
          <w:delText>IF-0a base inoculating fluid and Redox Dye Mix D were used for this experiment. PM 1-2 (carbon sources), 3 (nitrogen sources) and 4 (phosphorus and sulfur sources) Biolog microplates were selected and inoculated with 100 µL of prepared inoculation fluid. PM microplates were incubated in OmniLog® PM System, at 30°C, 72h. Data analysis was performed with DuctApe (0.18.2)</w:delText>
        </w:r>
      </w:del>
      <w:del w:id="133" w:author="Mathias Jönsson" w:date="2025-01-17T13:30:00Z" w16du:dateUtc="2025-01-17T02:30:00Z">
        <w:r w:rsidDel="00686354">
          <w:rPr>
            <w:sz w:val="24"/>
            <w:szCs w:val="24"/>
            <w:highlight w:val="white"/>
          </w:rPr>
          <w:delText xml:space="preserve"> </w:delText>
        </w:r>
      </w:del>
      <w:del w:id="134" w:author="Mathias Jönsson" w:date="2025-01-18T09:04:00Z" w16du:dateUtc="2025-01-17T22:04:00Z">
        <w:r w:rsidR="00AA2F2C" w:rsidDel="004E1CDA">
          <w:rPr>
            <w:sz w:val="24"/>
            <w:szCs w:val="24"/>
            <w:highlight w:val="white"/>
          </w:rPr>
          <w:fldChar w:fldCharType="begin"/>
        </w:r>
        <w:r w:rsidR="001B3062" w:rsidDel="004E1CDA">
          <w:rPr>
            <w:sz w:val="24"/>
            <w:szCs w:val="24"/>
            <w:highlight w:val="white"/>
          </w:rPr>
          <w:delInstrText xml:space="preserve"> ADDIN ZOTERO_ITEM CSL_CITATION {"citationID":"SGcM1LjB","properties":{"formattedCitation":"\\super 37\\nosupersub{}","plainCitation":"37","noteIndex":0},"citationItems":[{"id":66,"uris":["http://zotero.org/users/local/Ts7jirce/items/MJJJ9TWV"],"itemData":{"id":66,"type":"article-journal","container-title":"Genomics","DOI":"10.1016/j.ygeno.2013.11.005","ISSN":"08887543","issue":"1","journalAbbreviation":"Genomics","language":"en","page":"1-10","source":"DOI.org (Crossref)","title":"DuctApe: A suite for the analysis and correlation of genomic and OmniLog™ Phenotype Microarray data","title-short":"DuctApe","volume":"103","author":[{"family":"Galardini","given":"Marco"},{"family":"Mengoni","given":"Alessio"},{"family":"Biondi","given":"Emanuele G."},{"family":"Semeraro","given":"Roberto"},{"family":"Florio","given":"Alessandro"},{"family":"Bazzicalupo","given":"Marco"},{"family":"Benedetti","given":"Anna"},{"family":"Mocali","given":"Stefano"}],"issued":{"date-parts":[["2014",1]]}}}],"schema":"https://github.com/citation-style-language/schema/raw/master/csl-citation.json"} </w:delInstrText>
        </w:r>
        <w:r w:rsidR="00AA2F2C" w:rsidDel="004E1CDA">
          <w:rPr>
            <w:sz w:val="24"/>
            <w:szCs w:val="24"/>
            <w:highlight w:val="white"/>
          </w:rPr>
          <w:fldChar w:fldCharType="separate"/>
        </w:r>
        <w:r w:rsidR="001B3062" w:rsidRPr="001B3062" w:rsidDel="004E1CDA">
          <w:rPr>
            <w:sz w:val="24"/>
            <w:vertAlign w:val="superscript"/>
          </w:rPr>
          <w:delText>37</w:delText>
        </w:r>
        <w:r w:rsidR="00AA2F2C" w:rsidDel="004E1CDA">
          <w:rPr>
            <w:sz w:val="24"/>
            <w:szCs w:val="24"/>
            <w:highlight w:val="white"/>
          </w:rPr>
          <w:fldChar w:fldCharType="end"/>
        </w:r>
      </w:del>
      <w:del w:id="135" w:author="Mathias Jönsson" w:date="2025-01-17T11:24:00Z" w16du:dateUtc="2025-01-17T00:24:00Z">
        <w:r w:rsidDel="00AA2F2C">
          <w:rPr>
            <w:sz w:val="24"/>
            <w:szCs w:val="24"/>
            <w:highlight w:val="white"/>
          </w:rPr>
          <w:delText>(37)</w:delText>
        </w:r>
      </w:del>
      <w:del w:id="136" w:author="Mathias Jönsson" w:date="2025-01-18T09:04:00Z" w16du:dateUtc="2025-01-17T22:04:00Z">
        <w:r w:rsidDel="004E1CDA">
          <w:rPr>
            <w:sz w:val="24"/>
            <w:szCs w:val="24"/>
            <w:highlight w:val="white"/>
          </w:rPr>
          <w:delText xml:space="preserve"> using dphenome module as described on manual pages. In brief, phenotype microarray data for </w:delText>
        </w:r>
        <w:r w:rsidDel="004E1CDA">
          <w:rPr>
            <w:i/>
            <w:sz w:val="24"/>
            <w:szCs w:val="24"/>
            <w:highlight w:val="white"/>
          </w:rPr>
          <w:delText>S. albidoflavus</w:delText>
        </w:r>
        <w:r w:rsidDel="004E1CDA">
          <w:rPr>
            <w:sz w:val="24"/>
            <w:szCs w:val="24"/>
            <w:highlight w:val="white"/>
          </w:rPr>
          <w:delText xml:space="preserve"> was loaded, background signals based on control wells were subtracted, signals were trimmed, data was analyzed based on default 10 clusters and inconsistent replicates were purged.</w:delText>
        </w:r>
      </w:del>
    </w:p>
    <w:p w14:paraId="00000022" w14:textId="7ABBD030" w:rsidR="00641530" w:rsidDel="004E1CDA" w:rsidRDefault="00641530">
      <w:pPr>
        <w:rPr>
          <w:del w:id="137" w:author="Mathias Jönsson" w:date="2025-01-18T09:04:00Z" w16du:dateUtc="2025-01-17T22:04:00Z"/>
          <w:rFonts w:ascii="Roboto" w:eastAsia="Roboto" w:hAnsi="Roboto" w:cs="Roboto"/>
          <w:color w:val="00659F"/>
          <w:sz w:val="27"/>
          <w:szCs w:val="27"/>
          <w:highlight w:val="white"/>
        </w:rPr>
      </w:pPr>
    </w:p>
    <w:p w14:paraId="00000023" w14:textId="24E1B842" w:rsidR="00641530" w:rsidDel="004E1CDA" w:rsidRDefault="00000000">
      <w:pPr>
        <w:pStyle w:val="Heading3"/>
        <w:rPr>
          <w:del w:id="138" w:author="Mathias Jönsson" w:date="2025-01-18T09:04:00Z" w16du:dateUtc="2025-01-17T22:04:00Z"/>
        </w:rPr>
      </w:pPr>
      <w:bookmarkStart w:id="139" w:name="_heading=h.1t3h5sf" w:colFirst="0" w:colLast="0"/>
      <w:bookmarkEnd w:id="139"/>
      <w:del w:id="140" w:author="Mathias Jönsson" w:date="2025-01-18T09:04:00Z" w16du:dateUtc="2025-01-17T22:04:00Z">
        <w:r w:rsidDel="004E1CDA">
          <w:delText>Data acquisition and processing</w:delText>
        </w:r>
      </w:del>
    </w:p>
    <w:p w14:paraId="00000024" w14:textId="1AE994B8" w:rsidR="00641530" w:rsidDel="00AA2F2C" w:rsidRDefault="00000000">
      <w:pPr>
        <w:rPr>
          <w:del w:id="141" w:author="Mathias Jönsson" w:date="2025-01-17T11:28:00Z" w16du:dateUtc="2025-01-17T00:28:00Z"/>
        </w:rPr>
      </w:pPr>
      <w:del w:id="142" w:author="Mathias Jönsson" w:date="2025-01-18T09:04:00Z" w16du:dateUtc="2025-01-17T22:04:00Z">
        <w:r w:rsidDel="004E1CDA">
          <w:rPr>
            <w:sz w:val="24"/>
            <w:szCs w:val="24"/>
          </w:rPr>
          <w:delText xml:space="preserve">Data processing and quality control is detailed in Sastry et al. </w:delText>
        </w:r>
        <w:r w:rsidR="00AA2F2C" w:rsidDel="004E1CDA">
          <w:rPr>
            <w:sz w:val="24"/>
            <w:szCs w:val="24"/>
          </w:rPr>
          <w:fldChar w:fldCharType="begin"/>
        </w:r>
        <w:r w:rsidR="001B3062" w:rsidDel="004E1CDA">
          <w:rPr>
            <w:sz w:val="24"/>
            <w:szCs w:val="24"/>
          </w:rPr>
          <w:delInstrText xml:space="preserve"> ADDIN ZOTERO_ITEM CSL_CITATION {"citationID":"dWzlnLIn","properties":{"formattedCitation":"\\super 38\\nosupersub{}","plainCitation":"38","noteIndex":0},"citationItems":[{"id":163,"uris":["http://zotero.org/users/local/Ts7jirce/items/XM77JXD7"],"itemData":{"id":163,"type":"article-journal","abstract":"Public gene expression databases are a rapidly expanding resource of organism responses to diverse perturbations, presenting both an opportunity and a challenge for bioinformatics workflows to extract actionable knowledge of transcription regulatory network function. Here, we introduce a five-step computational pipeline, called iModulonMiner, to compile, process, curate, analyze, and characterize the totality of RNA-seq data for a given organism or cell type. This workflow is centered around the data-driven computation of co-regulated gene sets using Independent Component Analysis, called iModulons, which have been shown to have broad applications. As a demonstration, we applied this workflow to generate the iModulon structure of Bacillus subtilis using all high-quality, publicly-available RNA-seq data. Using this structure, we predicted regulatory interactions for multiple transcription factors, identified groups of co-expressed genes that are putatively regulated by undiscovered transcription factors, and predicted properties of a recently discovered single-subunit phage RNA polymerase. We also present a Python package, PyModulon, with functions to characterize, visualize, and explore computed iModulons. The pipeline, available at https://github.com/SBRG/iModulonMiner, can be readily applied to diverse organisms to gain a rapid understanding of their transcriptional regulatory network structure and condition-specific activity.","container-title":"PLOS Computational Biology","DOI":"10.1371/journal.pcbi.1012546","ISSN":"1553-7358","issue":"10","journalAbbreviation":"PLOS Computational Biology","language":"en","note":"publisher: Public Library of Science","page":"e1012546","source":"PLoS Journals","title":"iModulonMiner and PyModulon: Software for unsupervised mining of gene expression compendia","title-short":"iModulonMiner and PyModulon","volume":"20","author":[{"family":"Sastry","given":"Anand V."},{"family":"Yuan","given":"Yuan"},{"family":"Poudel","given":"Saugat"},{"family":"Rychel","given":"Kevin"},{"family":"Yoo","given":"Reo"},{"family":"Lamoureux","given":"Cameron R."},{"family":"Li","given":"Gaoyuan"},{"family":"Burrows","given":"Joshua T."},{"family":"Chauhan","given":"Siddharth"},{"family":"Haiman","given":"Zachary B."},{"family":"Bulushi","given":"Tahani Al"},{"family":"Seif","given":"Yara"},{"family":"Palsson","given":"Bernhard O."},{"family":"Zielinski","given":"Daniel C."}],"issued":{"date-parts":[["2024",10,23]]}}}],"schema":"https://github.com/citation-style-language/schema/raw/master/csl-citation.json"} </w:delInstrText>
        </w:r>
        <w:r w:rsidR="00AA2F2C" w:rsidDel="004E1CDA">
          <w:rPr>
            <w:sz w:val="24"/>
            <w:szCs w:val="24"/>
          </w:rPr>
          <w:fldChar w:fldCharType="separate"/>
        </w:r>
        <w:r w:rsidR="001B3062" w:rsidRPr="001B3062" w:rsidDel="004E1CDA">
          <w:rPr>
            <w:sz w:val="24"/>
            <w:vertAlign w:val="superscript"/>
          </w:rPr>
          <w:delText>38</w:delText>
        </w:r>
        <w:r w:rsidR="00AA2F2C" w:rsidDel="004E1CDA">
          <w:rPr>
            <w:sz w:val="24"/>
            <w:szCs w:val="24"/>
          </w:rPr>
          <w:fldChar w:fldCharType="end"/>
        </w:r>
      </w:del>
      <w:del w:id="143" w:author="Mathias Jönsson" w:date="2025-01-17T11:24:00Z" w16du:dateUtc="2025-01-17T00:24:00Z">
        <w:r w:rsidDel="00AA2F2C">
          <w:rPr>
            <w:sz w:val="24"/>
            <w:szCs w:val="24"/>
          </w:rPr>
          <w:delText>(38)</w:delText>
        </w:r>
      </w:del>
      <w:del w:id="144" w:author="Mathias Jönsson" w:date="2025-01-18T09:04:00Z" w16du:dateUtc="2025-01-17T22:04:00Z">
        <w:r w:rsidDel="004E1CDA">
          <w:rPr>
            <w:sz w:val="24"/>
            <w:szCs w:val="24"/>
          </w:rPr>
          <w:delText xml:space="preserve"> and available at </w:delText>
        </w:r>
        <w:r w:rsidR="00641530" w:rsidDel="004E1CDA">
          <w:fldChar w:fldCharType="begin"/>
        </w:r>
        <w:r w:rsidR="00641530" w:rsidDel="004E1CDA">
          <w:delInstrText>HYPERLINK "https://github.com/SBRG/iModulonMiner" \h</w:delInstrText>
        </w:r>
        <w:r w:rsidR="00641530" w:rsidDel="004E1CDA">
          <w:fldChar w:fldCharType="separate"/>
        </w:r>
        <w:r w:rsidR="00641530" w:rsidDel="004E1CDA">
          <w:rPr>
            <w:color w:val="1155CC"/>
            <w:sz w:val="24"/>
            <w:szCs w:val="24"/>
            <w:u w:val="single"/>
          </w:rPr>
          <w:delText>https://github.com/SBRG/iModulonMiner</w:delText>
        </w:r>
        <w:r w:rsidR="00641530" w:rsidDel="004E1CDA">
          <w:fldChar w:fldCharType="end"/>
        </w:r>
        <w:r w:rsidDel="004E1CDA">
          <w:rPr>
            <w:sz w:val="24"/>
            <w:szCs w:val="24"/>
          </w:rPr>
          <w:delText>. Briefly, read trimming was performed using Trim Galore with the default options (</w:delText>
        </w:r>
        <w:r w:rsidR="00641530" w:rsidDel="004E1CDA">
          <w:fldChar w:fldCharType="begin"/>
        </w:r>
        <w:r w:rsidR="00641530" w:rsidDel="004E1CDA">
          <w:delInstrText>HYPERLINK "https://www.bioinformatics.babraham.ac.uk/projects/trim_galore/" \h</w:delInstrText>
        </w:r>
        <w:r w:rsidR="00641530" w:rsidDel="004E1CDA">
          <w:fldChar w:fldCharType="separate"/>
        </w:r>
        <w:r w:rsidR="00641530" w:rsidDel="004E1CDA">
          <w:rPr>
            <w:color w:val="1155CC"/>
            <w:sz w:val="24"/>
            <w:szCs w:val="24"/>
            <w:u w:val="single"/>
          </w:rPr>
          <w:delText>https://www.bioinformatics.babraham.ac.uk/projects/trim_galore/</w:delText>
        </w:r>
        <w:r w:rsidR="00641530" w:rsidDel="004E1CDA">
          <w:fldChar w:fldCharType="end"/>
        </w:r>
        <w:r w:rsidDel="004E1CDA">
          <w:rPr>
            <w:sz w:val="24"/>
            <w:szCs w:val="24"/>
          </w:rPr>
          <w:delText>), followed by FastQC (</w:delText>
        </w:r>
        <w:r w:rsidR="00641530" w:rsidDel="004E1CDA">
          <w:fldChar w:fldCharType="begin"/>
        </w:r>
        <w:r w:rsidR="00641530" w:rsidDel="004E1CDA">
          <w:delInstrText>HYPERLINK "https://www.bioinformatics.babraham.ac.uk/projects/fastqc/" \h</w:delInstrText>
        </w:r>
        <w:r w:rsidR="00641530" w:rsidDel="004E1CDA">
          <w:fldChar w:fldCharType="separate"/>
        </w:r>
        <w:r w:rsidR="00641530" w:rsidDel="004E1CDA">
          <w:rPr>
            <w:color w:val="1155CC"/>
            <w:sz w:val="24"/>
            <w:szCs w:val="24"/>
            <w:u w:val="single"/>
          </w:rPr>
          <w:delText>https://www.bioinformatics.babraham.ac.uk/projects/fastqc/</w:delText>
        </w:r>
        <w:r w:rsidR="00641530" w:rsidDel="004E1CDA">
          <w:fldChar w:fldCharType="end"/>
        </w:r>
        <w:r w:rsidDel="004E1CDA">
          <w:rPr>
            <w:sz w:val="24"/>
            <w:szCs w:val="24"/>
          </w:rPr>
          <w:delText xml:space="preserve">). Next, reads were aligned to the </w:delText>
        </w:r>
        <w:r w:rsidDel="004E1CDA">
          <w:rPr>
            <w:i/>
            <w:sz w:val="24"/>
            <w:szCs w:val="24"/>
          </w:rPr>
          <w:delText xml:space="preserve">S. albidoflavus </w:delText>
        </w:r>
        <w:r w:rsidDel="004E1CDA">
          <w:rPr>
            <w:sz w:val="24"/>
            <w:szCs w:val="24"/>
          </w:rPr>
          <w:delText>reference genome from NCBI (NC_020990.1) using Bowtie</w:delText>
        </w:r>
      </w:del>
      <w:del w:id="145" w:author="Mathias Jönsson" w:date="2025-01-17T13:30:00Z" w16du:dateUtc="2025-01-17T02:30:00Z">
        <w:r w:rsidDel="00686354">
          <w:rPr>
            <w:sz w:val="24"/>
            <w:szCs w:val="24"/>
          </w:rPr>
          <w:delText xml:space="preserve"> </w:delText>
        </w:r>
      </w:del>
      <w:del w:id="146" w:author="Mathias Jönsson" w:date="2025-01-18T09:04:00Z" w16du:dateUtc="2025-01-17T22:04:00Z">
        <w:r w:rsidR="00AA2F2C" w:rsidDel="004E1CDA">
          <w:rPr>
            <w:sz w:val="24"/>
            <w:szCs w:val="24"/>
          </w:rPr>
          <w:fldChar w:fldCharType="begin"/>
        </w:r>
        <w:r w:rsidR="001B3062" w:rsidDel="004E1CDA">
          <w:rPr>
            <w:sz w:val="24"/>
            <w:szCs w:val="24"/>
          </w:rPr>
          <w:delInstrText xml:space="preserve"> ADDIN ZOTERO_ITEM CSL_CITATION {"citationID":"O7cf08sF","properties":{"formattedCitation":"\\super 39\\nosupersub{}","plainCitation":"39","noteIndex":0},"citationItems":[{"id":70,"uris":["http://zotero.org/users/local/Ts7jirce/items/T2D5METK"],"itemData":{"id":70,"type":"article-journal","container-title":"Nature Methods","DOI":"10.1038/nmeth.1923","ISSN":"1548-7091, 1548-7105","issue":"4","journalAbbreviation":"Nat Methods","language":"en","license":"http://www.springer.com/tdm","page":"357-359","source":"DOI.org (Crossref)","title":"Fast gapped-read alignment with Bowtie 2","volume":"9","author":[{"family":"Langmead","given":"Ben"},{"family":"Salzberg","given":"Steven L"}],"issued":{"date-parts":[["2012",4]]}}}],"schema":"https://github.com/citation-style-language/schema/raw/master/csl-citation.json"} </w:delInstrText>
        </w:r>
        <w:r w:rsidR="00AA2F2C" w:rsidDel="004E1CDA">
          <w:rPr>
            <w:sz w:val="24"/>
            <w:szCs w:val="24"/>
          </w:rPr>
          <w:fldChar w:fldCharType="separate"/>
        </w:r>
        <w:r w:rsidR="001B3062" w:rsidRPr="001B3062" w:rsidDel="004E1CDA">
          <w:rPr>
            <w:sz w:val="24"/>
            <w:vertAlign w:val="superscript"/>
          </w:rPr>
          <w:delText>39</w:delText>
        </w:r>
        <w:r w:rsidR="00AA2F2C" w:rsidDel="004E1CDA">
          <w:rPr>
            <w:sz w:val="24"/>
            <w:szCs w:val="24"/>
          </w:rPr>
          <w:fldChar w:fldCharType="end"/>
        </w:r>
      </w:del>
      <w:del w:id="147" w:author="Mathias Jönsson" w:date="2025-01-17T11:26:00Z" w16du:dateUtc="2025-01-17T00:26:00Z">
        <w:r w:rsidDel="00AA2F2C">
          <w:rPr>
            <w:sz w:val="24"/>
            <w:szCs w:val="24"/>
          </w:rPr>
          <w:delText>(39)</w:delText>
        </w:r>
      </w:del>
      <w:del w:id="148" w:author="Mathias Jönsson" w:date="2025-01-18T09:04:00Z" w16du:dateUtc="2025-01-17T22:04:00Z">
        <w:r w:rsidDel="004E1CDA">
          <w:rPr>
            <w:sz w:val="24"/>
            <w:szCs w:val="24"/>
          </w:rPr>
          <w:delText>. The read direction was inferred using RSEQC</w:delText>
        </w:r>
      </w:del>
      <w:del w:id="149" w:author="Mathias Jönsson" w:date="2025-01-17T13:30:00Z" w16du:dateUtc="2025-01-17T02:30:00Z">
        <w:r w:rsidDel="00686354">
          <w:rPr>
            <w:sz w:val="24"/>
            <w:szCs w:val="24"/>
          </w:rPr>
          <w:delText xml:space="preserve"> </w:delText>
        </w:r>
      </w:del>
      <w:del w:id="150" w:author="Mathias Jönsson" w:date="2025-01-18T09:04:00Z" w16du:dateUtc="2025-01-17T22:04:00Z">
        <w:r w:rsidR="00AA2F2C" w:rsidDel="004E1CDA">
          <w:rPr>
            <w:sz w:val="24"/>
            <w:szCs w:val="24"/>
          </w:rPr>
          <w:fldChar w:fldCharType="begin"/>
        </w:r>
        <w:r w:rsidR="001B3062" w:rsidDel="004E1CDA">
          <w:rPr>
            <w:sz w:val="24"/>
            <w:szCs w:val="24"/>
          </w:rPr>
          <w:delInstrText xml:space="preserve"> ADDIN ZOTERO_ITEM CSL_CITATION {"citationID":"iFhYWoUS","properties":{"formattedCitation":"\\super 40\\nosupersub{}","plainCitation":"40","noteIndex":0},"citationItems":[{"id":72,"uris":["http://zotero.org/users/local/Ts7jirce/items/Y64X7KDA"],"itemData":{"id":72,"type":"article-journal","abstract":"Abstract\n            Motivation: RNA-seq has been extensively used for transcriptome study. Quality control (QC) is critical to ensure that RNA-seq data are of high quality and suitable for subsequent analyses. However, QC is a time-consuming and complex task, due to the massive size and versatile nature of RNA-seq data. Therefore, a convenient and comprehensive QC tool to assess RNA-seq quality is sorely needed.\n            Results: We developed the RSeQC package to comprehensively evaluate different aspects of RNA-seq experiments, such as sequence quality, GC bias, polymerase chain reaction bias, nucleotide composition bias, sequencing depth, strand specificity, coverage uniformity and read distribution over the genome structure. RSeQC takes both SAM and BAM files as input, which can be produced by most RNA-seq mapping tools as well as BED files, which are widely used for gene models. Most modules in RSeQC take advantage of R scripts for visualization, and they are notably efficient in dealing with large BAM/SAM files containing hundreds of millions of alignments.\n            Availability and implementation: RSeQC is written in Python and C. Source code and a comprehensive user's manual are freely available at: http://code.google.com/p/rseqc/.\n            Contact:  WL1@bcm.edu\n            Supplementary Information:  Supplementary data are available at Bioinformatics online.","container-title":"Bioinformatics","DOI":"10.1093/bioinformatics/bts356","ISSN":"1367-4811, 1367-4803","issue":"16","language":"en","page":"2184-2185","source":"DOI.org (Crossref)","title":"RSeQC: quality control of RNA-seq experiments","title-short":"RSeQC","volume":"28","author":[{"family":"Wang","given":"Liguo"},{"family":"Wang","given":"Shengqin"},{"family":"Li","given":"Wei"}],"issued":{"date-parts":[["2012",8,15]]}}}],"schema":"https://github.com/citation-style-language/schema/raw/master/csl-citation.json"} </w:delInstrText>
        </w:r>
        <w:r w:rsidR="00AA2F2C" w:rsidDel="004E1CDA">
          <w:rPr>
            <w:sz w:val="24"/>
            <w:szCs w:val="24"/>
          </w:rPr>
          <w:fldChar w:fldCharType="separate"/>
        </w:r>
        <w:r w:rsidR="001B3062" w:rsidRPr="001B3062" w:rsidDel="004E1CDA">
          <w:rPr>
            <w:sz w:val="24"/>
            <w:vertAlign w:val="superscript"/>
          </w:rPr>
          <w:delText>40</w:delText>
        </w:r>
        <w:r w:rsidR="00AA2F2C" w:rsidDel="004E1CDA">
          <w:rPr>
            <w:sz w:val="24"/>
            <w:szCs w:val="24"/>
          </w:rPr>
          <w:fldChar w:fldCharType="end"/>
        </w:r>
      </w:del>
      <w:del w:id="151" w:author="Mathias Jönsson" w:date="2025-01-17T11:26:00Z" w16du:dateUtc="2025-01-17T00:26:00Z">
        <w:r w:rsidDel="00AA2F2C">
          <w:rPr>
            <w:sz w:val="24"/>
            <w:szCs w:val="24"/>
          </w:rPr>
          <w:delText>(40)</w:delText>
        </w:r>
      </w:del>
      <w:del w:id="152" w:author="Mathias Jönsson" w:date="2025-01-18T09:04:00Z" w16du:dateUtc="2025-01-17T22:04:00Z">
        <w:r w:rsidDel="004E1CDA">
          <w:rPr>
            <w:sz w:val="24"/>
            <w:szCs w:val="24"/>
          </w:rPr>
          <w:delText xml:space="preserve"> before generating read counts using featureCounts</w:delText>
        </w:r>
      </w:del>
      <w:del w:id="153" w:author="Mathias Jönsson" w:date="2025-01-17T13:30:00Z" w16du:dateUtc="2025-01-17T02:30:00Z">
        <w:r w:rsidDel="00686354">
          <w:rPr>
            <w:sz w:val="24"/>
            <w:szCs w:val="24"/>
          </w:rPr>
          <w:delText xml:space="preserve"> </w:delText>
        </w:r>
      </w:del>
      <w:del w:id="154" w:author="Mathias Jönsson" w:date="2025-01-18T09:04:00Z" w16du:dateUtc="2025-01-17T22:04:00Z">
        <w:r w:rsidR="00AA2F2C" w:rsidDel="004E1CDA">
          <w:rPr>
            <w:sz w:val="24"/>
            <w:szCs w:val="24"/>
          </w:rPr>
          <w:fldChar w:fldCharType="begin"/>
        </w:r>
        <w:r w:rsidR="001B3062" w:rsidDel="004E1CDA">
          <w:rPr>
            <w:sz w:val="24"/>
            <w:szCs w:val="24"/>
          </w:rPr>
          <w:delInstrText xml:space="preserve"> ADDIN ZOTERO_ITEM CSL_CITATION {"citationID":"SB7qdtq4","properties":{"formattedCitation":"\\super 41\\nosupersub{}","plainCitation":"41","noteIndex":0},"citationItems":[{"id":74,"uris":["http://zotero.org/users/local/Ts7jirce/items/FJQ2SKBQ"],"itemData":{"id":74,"type":"article-journal","abstract":"Abstract\n            Motivation: Next-generation sequencing technologies generate millions of short sequence reads, which are usually aligned to a reference genome. In many applications, the key information required for downstream analysis is the number of reads mapping to each genomic feature, for example to each exon or each gene. The process of counting reads is called read summarization. Read summarization is required for a great variety of genomic analyses but has so far received relatively little attention in the literature.\n            Results: We present featureCounts, a read summarization program suitable for counting reads generated from either RNA or genomic DNA sequencing experiments. featureCounts implements highly efficient chromosome hashing and feature blocking techniques. It is considerably faster than existing methods (by an order of magnitude for gene-level summarization) and requires far less computer memory. It works with either single or paired-end reads and provides a wide range of options appropriate for different sequencing applications.\n            Availability and implementation:   featureCounts is available under GNU General Public License as part of the Subread (http://subread.sourceforge.net) or Rsubread (http://www.bioconductor.org) software packages.\n            Contact:   shi@wehi.edu.au","container-title":"Bioinformatics","DOI":"10.1093/bioinformatics/btt656","ISSN":"1367-4811, 1367-4803","issue":"7","language":"en","page":"923-930","source":"DOI.org (Crossref)","title":"featureCounts: an efficient general purpose program for assigning sequence reads to genomic features","title-short":"featureCounts","volume":"30","author":[{"family":"Liao","given":"Yang"},{"family":"Smyth","given":"Gordon K."},{"family":"Shi","given":"Wei"}],"issued":{"date-parts":[["2014",4,1]]}}}],"schema":"https://github.com/citation-style-language/schema/raw/master/csl-citation.json"} </w:delInstrText>
        </w:r>
        <w:r w:rsidR="00AA2F2C" w:rsidDel="004E1CDA">
          <w:rPr>
            <w:sz w:val="24"/>
            <w:szCs w:val="24"/>
          </w:rPr>
          <w:fldChar w:fldCharType="separate"/>
        </w:r>
        <w:r w:rsidR="001B3062" w:rsidRPr="001B3062" w:rsidDel="004E1CDA">
          <w:rPr>
            <w:sz w:val="24"/>
            <w:vertAlign w:val="superscript"/>
          </w:rPr>
          <w:delText>41</w:delText>
        </w:r>
        <w:r w:rsidR="00AA2F2C" w:rsidDel="004E1CDA">
          <w:rPr>
            <w:sz w:val="24"/>
            <w:szCs w:val="24"/>
          </w:rPr>
          <w:fldChar w:fldCharType="end"/>
        </w:r>
      </w:del>
      <w:del w:id="155" w:author="Mathias Jönsson" w:date="2025-01-17T11:27:00Z" w16du:dateUtc="2025-01-17T00:27:00Z">
        <w:r w:rsidDel="00AA2F2C">
          <w:rPr>
            <w:sz w:val="24"/>
            <w:szCs w:val="24"/>
          </w:rPr>
          <w:delText>(41)</w:delText>
        </w:r>
      </w:del>
      <w:del w:id="156" w:author="Mathias Jönsson" w:date="2025-01-18T09:04:00Z" w16du:dateUtc="2025-01-17T22:04:00Z">
        <w:r w:rsidDel="004E1CDA">
          <w:rPr>
            <w:sz w:val="24"/>
            <w:szCs w:val="24"/>
          </w:rPr>
          <w:delText>. Lastly, all quality control metrics were compiled using MultiQC</w:delText>
        </w:r>
      </w:del>
      <w:del w:id="157" w:author="Mathias Jönsson" w:date="2025-01-17T13:30:00Z" w16du:dateUtc="2025-01-17T02:30:00Z">
        <w:r w:rsidDel="00686354">
          <w:rPr>
            <w:sz w:val="24"/>
            <w:szCs w:val="24"/>
          </w:rPr>
          <w:delText xml:space="preserve"> </w:delText>
        </w:r>
      </w:del>
      <w:del w:id="158" w:author="Mathias Jönsson" w:date="2025-01-18T09:04:00Z" w16du:dateUtc="2025-01-17T22:04:00Z">
        <w:r w:rsidR="00AA2F2C" w:rsidDel="004E1CDA">
          <w:rPr>
            <w:sz w:val="24"/>
            <w:szCs w:val="24"/>
          </w:rPr>
          <w:fldChar w:fldCharType="begin"/>
        </w:r>
        <w:r w:rsidR="001B3062" w:rsidDel="004E1CDA">
          <w:rPr>
            <w:sz w:val="24"/>
            <w:szCs w:val="24"/>
          </w:rPr>
          <w:delInstrText xml:space="preserve"> ADDIN ZOTERO_ITEM CSL_CITATION {"citationID":"rQotOBh1","properties":{"formattedCitation":"\\super 42\\nosupersub{}","plainCitation":"42","noteIndex":0},"citationItems":[{"id":76,"uris":["http://zotero.org/users/local/Ts7jirce/items/8HVQLCYM"],"itemData":{"id":76,"type":"article-journal","abstract":"Abstract\n            Motivation: Fast and accurate quality control is essential for studies involving next-generation sequencing data. Whilst numerous tools exist to quantify QC metrics, there is no common approach to flexibly integrate these across tools and large sample sets. Assessing analysis results across an entire project can be time consuming and error prone; batch effects and outlier samples can easily be missed in the early stages of analysis.\n            Results: We present MultiQC, a tool to create a single report visualising output from multiple tools across many samples, enabling global trends and biases to be quickly identified. MultiQC can plot data from many common bioinformatics tools and is built to allow easy extension and customization.\n            Availability and implementation: MultiQC is available with an GNU GPLv3 license on GitHub, the Python Package Index and Bioconda. Documentation and example reports are available at http://multiqc.info\n            Contact:  phil.ewels@scilifelab.se","container-title":"Bioinformatics","DOI":"10.1093/bioinformatics/btw354","ISSN":"1367-4811, 1367-4803","issue":"19","language":"en","license":"http://creativecommons.org/licenses/by/4.0/","page":"3047-3048","source":"DOI.org (Crossref)","title":"MultiQC: summarize analysis results for multiple tools and samples in a single report","title-short":"MultiQC","volume":"32","author":[{"family":"Ewels","given":"Philip"},{"family":"Magnusson","given":"Måns"},{"family":"Lundin","given":"Sverker"},{"family":"Käller","given":"Max"}],"issued":{"date-parts":[["2016",10,1]]}}}],"schema":"https://github.com/citation-style-language/schema/raw/master/csl-citation.json"} </w:delInstrText>
        </w:r>
        <w:r w:rsidR="00AA2F2C" w:rsidDel="004E1CDA">
          <w:rPr>
            <w:sz w:val="24"/>
            <w:szCs w:val="24"/>
          </w:rPr>
          <w:fldChar w:fldCharType="separate"/>
        </w:r>
        <w:r w:rsidR="001B3062" w:rsidRPr="001B3062" w:rsidDel="004E1CDA">
          <w:rPr>
            <w:sz w:val="24"/>
            <w:vertAlign w:val="superscript"/>
          </w:rPr>
          <w:delText>42</w:delText>
        </w:r>
        <w:r w:rsidR="00AA2F2C" w:rsidDel="004E1CDA">
          <w:rPr>
            <w:sz w:val="24"/>
            <w:szCs w:val="24"/>
          </w:rPr>
          <w:fldChar w:fldCharType="end"/>
        </w:r>
      </w:del>
      <w:del w:id="159" w:author="Mathias Jönsson" w:date="2025-01-17T11:27:00Z" w16du:dateUtc="2025-01-17T00:27:00Z">
        <w:r w:rsidDel="00AA2F2C">
          <w:rPr>
            <w:sz w:val="24"/>
            <w:szCs w:val="24"/>
          </w:rPr>
          <w:delText>(42)</w:delText>
        </w:r>
      </w:del>
      <w:del w:id="160" w:author="Mathias Jönsson" w:date="2025-01-18T09:04:00Z" w16du:dateUtc="2025-01-17T22:04:00Z">
        <w:r w:rsidDel="004E1CDA">
          <w:rPr>
            <w:sz w:val="24"/>
            <w:szCs w:val="24"/>
          </w:rPr>
          <w:delText>.</w:delText>
        </w:r>
      </w:del>
    </w:p>
    <w:p w14:paraId="00000025" w14:textId="77777777" w:rsidR="00641530" w:rsidDel="00AA2F2C" w:rsidRDefault="00641530">
      <w:pPr>
        <w:rPr>
          <w:del w:id="161" w:author="Mathias Jönsson" w:date="2025-01-17T11:28:00Z" w16du:dateUtc="2025-01-17T00:28:00Z"/>
        </w:rPr>
      </w:pPr>
    </w:p>
    <w:p w14:paraId="00000027" w14:textId="7CBDC446" w:rsidR="00641530" w:rsidDel="004E1CDA" w:rsidRDefault="00AA2F2C">
      <w:pPr>
        <w:rPr>
          <w:del w:id="162" w:author="Mathias Jönsson" w:date="2025-01-18T09:04:00Z" w16du:dateUtc="2025-01-17T22:04:00Z"/>
        </w:rPr>
      </w:pPr>
      <w:del w:id="163" w:author="Mathias Jönsson" w:date="2025-01-18T09:04:00Z" w16du:dateUtc="2025-01-17T22:04:00Z">
        <w:r w:rsidDel="004E1CDA">
          <w:rPr>
            <w:sz w:val="24"/>
            <w:szCs w:val="24"/>
          </w:rPr>
          <w:fldChar w:fldCharType="begin"/>
        </w:r>
        <w:r w:rsidR="001B3062" w:rsidDel="004E1CDA">
          <w:rPr>
            <w:sz w:val="24"/>
            <w:szCs w:val="24"/>
          </w:rPr>
          <w:delInstrText xml:space="preserve"> ADDIN ZOTERO_ITEM CSL_CITATION {"citationID":"M9nq2Cdy","properties":{"formattedCitation":"\\super 38\\nosupersub{}","plainCitation":"38","noteIndex":0},"citationItems":[{"id":163,"uris":["http://zotero.org/users/local/Ts7jirce/items/XM77JXD7"],"itemData":{"id":163,"type":"article-journal","abstract":"Public gene expression databases are a rapidly expanding resource of organism responses to diverse perturbations, presenting both an opportunity and a challenge for bioinformatics workflows to extract actionable knowledge of transcription regulatory network function. Here, we introduce a five-step computational pipeline, called iModulonMiner, to compile, process, curate, analyze, and characterize the totality of RNA-seq data for a given organism or cell type. This workflow is centered around the data-driven computation of co-regulated gene sets using Independent Component Analysis, called iModulons, which have been shown to have broad applications. As a demonstration, we applied this workflow to generate the iModulon structure of Bacillus subtilis using all high-quality, publicly-available RNA-seq data. Using this structure, we predicted regulatory interactions for multiple transcription factors, identified groups of co-expressed genes that are putatively regulated by undiscovered transcription factors, and predicted properties of a recently discovered single-subunit phage RNA polymerase. We also present a Python package, PyModulon, with functions to characterize, visualize, and explore computed iModulons. The pipeline, available at https://github.com/SBRG/iModulonMiner, can be readily applied to diverse organisms to gain a rapid understanding of their transcriptional regulatory network structure and condition-specific activity.","container-title":"PLOS Computational Biology","DOI":"10.1371/journal.pcbi.1012546","ISSN":"1553-7358","issue":"10","journalAbbreviation":"PLOS Computational Biology","language":"en","note":"publisher: Public Library of Science","page":"e1012546","source":"PLoS Journals","title":"iModulonMiner and PyModulon: Software for unsupervised mining of gene expression compendia","title-short":"iModulonMiner and PyModulon","volume":"20","author":[{"family":"Sastry","given":"Anand V."},{"family":"Yuan","given":"Yuan"},{"family":"Poudel","given":"Saugat"},{"family":"Rychel","given":"Kevin"},{"family":"Yoo","given":"Reo"},{"family":"Lamoureux","given":"Cameron R."},{"family":"Li","given":"Gaoyuan"},{"family":"Burrows","given":"Joshua T."},{"family":"Chauhan","given":"Siddharth"},{"family":"Haiman","given":"Zachary B."},{"family":"Bulushi","given":"Tahani Al"},{"family":"Seif","given":"Yara"},{"family":"Palsson","given":"Bernhard O."},{"family":"Zielinski","given":"Daniel C."}],"issued":{"date-parts":[["2024",10,23]]}}}],"schema":"https://github.com/citation-style-language/schema/raw/master/csl-citation.json"} </w:delInstrText>
        </w:r>
        <w:r w:rsidDel="004E1CDA">
          <w:rPr>
            <w:sz w:val="24"/>
            <w:szCs w:val="24"/>
          </w:rPr>
          <w:fldChar w:fldCharType="separate"/>
        </w:r>
        <w:r w:rsidR="001B3062" w:rsidRPr="001B3062" w:rsidDel="004E1CDA">
          <w:rPr>
            <w:sz w:val="24"/>
            <w:vertAlign w:val="superscript"/>
          </w:rPr>
          <w:delText>38</w:delText>
        </w:r>
        <w:r w:rsidDel="004E1CDA">
          <w:rPr>
            <w:sz w:val="24"/>
            <w:szCs w:val="24"/>
          </w:rPr>
          <w:fldChar w:fldCharType="end"/>
        </w:r>
        <w:r w:rsidDel="004E1CDA">
          <w:rPr>
            <w:sz w:val="24"/>
            <w:szCs w:val="24"/>
          </w:rPr>
          <w:fldChar w:fldCharType="begin"/>
        </w:r>
        <w:r w:rsidR="001B3062" w:rsidDel="004E1CDA">
          <w:rPr>
            <w:sz w:val="24"/>
            <w:szCs w:val="24"/>
          </w:rPr>
          <w:delInstrText xml:space="preserve"> ADDIN ZOTERO_ITEM CSL_CITATION {"citationID":"uJ92zYgp","properties":{"formattedCitation":"\\super 43\\nosupersub{}","plainCitation":"43","noteIndex":0},"citationItems":[{"id":1,"uris":["http://zotero.org/users/local/Ts7jirce/items/HWUBT3AZ"],"itemData":{"id":1,"type":"article-journal","abstract":"Nybomycin is an antibiotic compound with proven activity against multi-resistant Staphylococcus aureus, making it an interesting candidate for combating these globally threatening pathogens. For exploring its potential, sufficient amounts of nybomycin and its derivatives must be synthetized to fully study its effectiveness, safety profile, and clinical applications. As native isolates only accumulate low amounts of the compound, superior producers are needed. The heterologous cell factory S. albidoflavus 4N24, previously derived from the cluster-free chassis S. albidoflavus Del14, produced 860 μg L−1 of nybomycin, mainly in the stationary phase. A first round of strain development modulated expression of genes involved in supply of nybomycin precursors under control of the common Perm* promoter in 4N24, but without any effect. Subsequent studies with mCherry reporter strains revealed that Perm* failed to drive expression during the product synthesis phase but that use of two synthetic promoters (PkasOP* and P41) enabled strong constitutive expression during the entire process. Using PkasOP*, several rounds of metabolic engineering successively streamlined expression of genes involved in the pentose phosphate pathway, the shikimic acid pathway, supply of CoA esters, and nybomycin biosynthesis and export, which more than doubled the nybomycin titer to 1.7 mg L−1 in the sixth-generation strain NYB-6B. In addition, we identified the minimal set of nyb genes needed to synthetize the molecule using single-gene-deletion strains. Subsequently, deletion of the regulator nybW enabled nybomycin production to begin during the growth phase, further boosting the titer and productivity. Based on RNA sequencing along the created strain genealogy, we discovered that the nyb gene cluster was unfavorably downregulated in all advanced producers. This inspired removal of a part and the entire set of the four regulatory genes at the 3′-end nyb of the cluster. The corresponding mutants NYB-8 and NYB-9 exhibited marked further improvement in production, and the deregulated cluster was combined with all beneficial targets from primary metabolism. The best strain, S. albidoflavus NYB-11, accumulated up to 12 mg L−1 nybomycin, fifteenfold more than the basic strain. The absence of native gene clusters in the host and use of a lean minimal medium contributed to a selective production process, providing an important next step toward further development of nybomycin.","container-title":"Metabolic Engineering","DOI":"https://doi.org/10.1016/j.ymben.2023.12.004","ISSN":"1096-7176","page":"123-143","title":"Systems metabolic engineering of the primary and secondary metabolism of Streptomyces albidoflavus enhances production of the reverse antibiotic nybomycin against multi-resistant Staphylococcus aureus","volume":"81","author":[{"family":"Stegmüller","given":"Julian"},{"family":"Estévez","given":"Marta Rodríguez"},{"family":"Shu","given":"Wei"},{"family":"Gläser","given":"Lars"},{"family":"Myronovskyi","given":"Maksym"},{"family":"Rückert-Reed","given":"Christian"},{"family":"Kalinowski","given":"Jörn"},{"family":"Luzhetskyy","given":"Andriy"},{"family":"Wittmann","given":"Christoph"}],"issued":{"date-parts":[["2024"]]}}}],"schema":"https://github.com/citation-style-language/schema/raw/master/csl-citation.json"} </w:delInstrText>
        </w:r>
        <w:r w:rsidDel="004E1CDA">
          <w:rPr>
            <w:sz w:val="24"/>
            <w:szCs w:val="24"/>
          </w:rPr>
          <w:fldChar w:fldCharType="separate"/>
        </w:r>
        <w:r w:rsidR="001B3062" w:rsidRPr="001B3062" w:rsidDel="004E1CDA">
          <w:rPr>
            <w:sz w:val="24"/>
            <w:vertAlign w:val="superscript"/>
          </w:rPr>
          <w:delText>43</w:delText>
        </w:r>
        <w:r w:rsidDel="004E1CDA">
          <w:rPr>
            <w:sz w:val="24"/>
            <w:szCs w:val="24"/>
          </w:rPr>
          <w:fldChar w:fldCharType="end"/>
        </w:r>
        <w:r w:rsidR="002807D4" w:rsidDel="004E1CDA">
          <w:rPr>
            <w:sz w:val="24"/>
            <w:szCs w:val="24"/>
          </w:rPr>
          <w:fldChar w:fldCharType="begin"/>
        </w:r>
        <w:r w:rsidR="001B3062" w:rsidDel="004E1CDA">
          <w:rPr>
            <w:sz w:val="24"/>
            <w:szCs w:val="24"/>
          </w:rPr>
          <w:delInstrText xml:space="preserve"> ADDIN ZOTERO_ITEM CSL_CITATION {"citationID":"fnIHNE7N","properties":{"formattedCitation":"\\super 44\\nosupersub{}","plainCitation":"44","noteIndex":0},"citationItems":[{"id":79,"uris":["http://zotero.org/users/local/Ts7jirce/items/9B3UECGA"],"itemData":{"id":79,"type":"article-journal","abstract":"Abstract\n            \n              Background\n              \n                Pamamycins are macrodiolides of polyketide origin which form a family of differently large homologues with molecular weights between 579 and 663. They offer promising biological activity against pathogenic fungi and gram-positive bacteria. Admittedly, production titers are very low, and pamamycins are typically formed as crude mixture of mainly smaller derivatives, leaving larger derivatives rather unexplored so far. Therefore, strategies that enable a more efficient production of pamamycins and provide increased fractions of the rare large derivatives are highly desired. Here we took a systems biology approach, integrating transcription profiling by RNA sequencing and intracellular metabolite analysis, to enhance pamamycin production in the heterologous host\n                S. albus\n                J1074/R2.\n              \n            \n            \n              Results\n              \n                Supplemented with\n                l\n                -valine, the recombinant producer S. albus J1074/R2 achieved a threefold increased pamamycin titer of 3.5 mg L\n                −1\n                and elevated fractions of larger derivatives: Pam 649 was strongly increased, and Pam 663 was newly formed. These beneficial effects were driven by increased availability of intracellular CoA thioesters, the building blocks for the polyketide, resulting from\n                l\n                -valine catabolism. Unfavorably,\n                l\n                -valine impaired growth of the strain, repressed genes of mannitol uptake and glycolysis, and suppressed pamamycin formation, despite the biosynthetic gene cluster was transcriptionally activated, restricting production to the post\n                l\n                -valine phase. A deletion mutant of the transcriptional regulator\n                bkdR,\n                controlling a branched-chain amino acid dehydrogenase complex, revealed decoupled pamamycin biosynthesis. The regulator mutant accumulated the polyketide independent of the nutrient status. Supplemented with\n                l\n                -valine, the novel strain enabled the biosynthesis of pamamycin mixtures with up to 55% of the heavy derivatives Pam 635, Pam 649, and Pam 663: almost 20-fold more than the wild type.\n              \n            \n            \n              Conclusions\n              Our findings open the door to provide rare heavy pamamycins at markedly increased efficiency and facilitate studies to assess their specific biological activities and explore this important polyketide further.","container-title":"Microbial Cell Factories","DOI":"10.1186/s12934-021-01602-6","ISSN":"1475-2859","issue":"1","journalAbbreviation":"Microb Cell Fact","language":"en","page":"111","source":"DOI.org (Crossref)","title":"Superior production of heavy pamamycin derivatives using a bkdR deletion mutant of Streptomyces albus J1074/R2","volume":"20","author":[{"family":"Gläser","given":"Lars"},{"family":"Kuhl","given":"Martin"},{"family":"Stegmüller","given":"Julian"},{"family":"Rückert","given":"Christian"},{"family":"Myronovskyi","given":"Maksym"},{"family":"Kalinowski","given":"Jörn"},{"family":"Luzhetskyy","given":"Andriy"},{"family":"Wittmann","given":"Christoph"}],"issued":{"date-parts":[["2021",6,3]]}}}],"schema":"https://github.com/citation-style-language/schema/raw/master/csl-citation.json"} </w:delInstrText>
        </w:r>
        <w:r w:rsidR="002807D4" w:rsidDel="004E1CDA">
          <w:rPr>
            <w:sz w:val="24"/>
            <w:szCs w:val="24"/>
          </w:rPr>
          <w:fldChar w:fldCharType="separate"/>
        </w:r>
        <w:r w:rsidR="001B3062" w:rsidRPr="001B3062" w:rsidDel="004E1CDA">
          <w:rPr>
            <w:sz w:val="24"/>
            <w:vertAlign w:val="superscript"/>
          </w:rPr>
          <w:delText>44</w:delText>
        </w:r>
        <w:r w:rsidR="002807D4" w:rsidDel="004E1CDA">
          <w:rPr>
            <w:sz w:val="24"/>
            <w:szCs w:val="24"/>
          </w:rPr>
          <w:fldChar w:fldCharType="end"/>
        </w:r>
      </w:del>
    </w:p>
    <w:customXmlDelRangeStart w:id="164" w:author="Mathias Jönsson" w:date="2025-01-17T11:28:00Z"/>
    <w:sdt>
      <w:sdtPr>
        <w:tag w:val="goog_rdk_13"/>
        <w:id w:val="537795117"/>
      </w:sdtPr>
      <w:sdtContent>
        <w:customXmlDelRangeEnd w:id="164"/>
        <w:p w14:paraId="517E4776" w14:textId="77777777" w:rsidR="00641530" w:rsidDel="004E1CDA" w:rsidRDefault="00000000">
          <w:pPr>
            <w:rPr>
              <w:del w:id="165" w:author="Mathias Jönsson" w:date="2025-01-18T09:04:00Z" w16du:dateUtc="2025-01-17T22:04:00Z"/>
            </w:rPr>
          </w:pPr>
          <w:del w:id="166" w:author="Mathias Jönsson" w:date="2025-01-17T11:28:00Z" w16du:dateUtc="2025-01-17T00:28:00Z">
            <w:r w:rsidDel="00AA2F2C">
              <w:rPr>
                <w:sz w:val="24"/>
                <w:szCs w:val="24"/>
              </w:rPr>
              <w:delText xml:space="preserve">Samples that failed any of the four FASTQC metrics were discarded: per base sequence quality, per sequence quality scores, per base n content, and adapter content. Furthermore, samples with less than 500 000 reads mapped to coding sequences were removed, and hierarchical clustering was used to identify any sample outliers. Only samples with at least two replicates and a Pearson R correlation of &gt; 0.90 between replicates were analyzed. Furthermore, to minimize possible batch effects, each individual experiment was normalized to a reference condition prior to calculating the iModulons (Supplementary Table 1.2) (38). After quality control and normalization, the final data compendium comprised 218 high-quality expression profiles: 161 generated from this study and 57 collected from NCBI-SRA. The two public datasets that met our quality control criteria included PRJNA1003853, which tested the heterologous expression of Nybomycin in a </w:delText>
            </w:r>
            <w:r w:rsidDel="00AA2F2C">
              <w:rPr>
                <w:i/>
                <w:sz w:val="24"/>
                <w:szCs w:val="24"/>
              </w:rPr>
              <w:delText>S. albidoflavus</w:delText>
            </w:r>
            <w:r w:rsidDel="00AA2F2C">
              <w:rPr>
                <w:sz w:val="24"/>
                <w:szCs w:val="24"/>
              </w:rPr>
              <w:delText xml:space="preserve"> strain with 14 endogenous BGCs removed (43), and PRJNA708335, which heterologously expressed pamamycin in the wild type </w:delText>
            </w:r>
            <w:r w:rsidDel="00AA2F2C">
              <w:rPr>
                <w:i/>
                <w:sz w:val="24"/>
                <w:szCs w:val="24"/>
              </w:rPr>
              <w:delText>S. albidoflavus</w:delText>
            </w:r>
            <w:r w:rsidDel="00AA2F2C">
              <w:rPr>
                <w:sz w:val="24"/>
                <w:szCs w:val="24"/>
              </w:rPr>
              <w:delText xml:space="preserve"> (44).</w:delText>
            </w:r>
          </w:del>
          <w:customXmlDelRangeStart w:id="167" w:author="Mathias Jönsson" w:date="2025-01-17T11:28:00Z"/>
          <w:sdt>
            <w:sdtPr>
              <w:tag w:val="goog_rdk_12"/>
              <w:id w:val="168839686"/>
            </w:sdtPr>
            <w:sdtContent>
              <w:customXmlDelRangeEnd w:id="167"/>
              <w:customXmlDelRangeStart w:id="168" w:author="Mathias Jönsson" w:date="2025-01-17T11:28:00Z"/>
            </w:sdtContent>
          </w:sdt>
          <w:customXmlDelRangeEnd w:id="168"/>
        </w:p>
        <w:customXmlDelRangeStart w:id="169" w:author="Mathias Jönsson" w:date="2025-01-17T11:28:00Z"/>
      </w:sdtContent>
    </w:sdt>
    <w:customXmlDelRangeEnd w:id="169"/>
    <w:p w14:paraId="00000028" w14:textId="3752D590" w:rsidR="00641530" w:rsidDel="004E1CDA" w:rsidRDefault="00000000">
      <w:pPr>
        <w:pStyle w:val="Heading3"/>
        <w:rPr>
          <w:del w:id="170" w:author="Mathias Jönsson" w:date="2025-01-18T09:04:00Z" w16du:dateUtc="2025-01-17T22:04:00Z"/>
        </w:rPr>
      </w:pPr>
      <w:bookmarkStart w:id="171" w:name="_heading=h.4d34og8" w:colFirst="0" w:colLast="0"/>
      <w:bookmarkEnd w:id="171"/>
      <w:del w:id="172" w:author="Mathias Jönsson" w:date="2025-01-18T09:04:00Z" w16du:dateUtc="2025-01-17T22:04:00Z">
        <w:r w:rsidDel="004E1CDA">
          <w:delText>Performing Independent component analysis (ICA)</w:delText>
        </w:r>
      </w:del>
    </w:p>
    <w:p w14:paraId="00000029" w14:textId="60F5C6BB" w:rsidR="00641530" w:rsidDel="004E1CDA" w:rsidRDefault="00000000">
      <w:pPr>
        <w:rPr>
          <w:del w:id="173" w:author="Mathias Jönsson" w:date="2025-01-18T09:04:00Z" w16du:dateUtc="2025-01-17T22:04:00Z"/>
          <w:sz w:val="24"/>
          <w:szCs w:val="24"/>
        </w:rPr>
      </w:pPr>
      <w:del w:id="174" w:author="Mathias Jönsson" w:date="2025-01-18T09:04:00Z" w16du:dateUtc="2025-01-17T22:04:00Z">
        <w:r w:rsidDel="004E1CDA">
          <w:rPr>
            <w:sz w:val="24"/>
            <w:szCs w:val="24"/>
          </w:rPr>
          <w:delText>Independent component</w:delText>
        </w:r>
      </w:del>
      <w:customXmlDelRangeStart w:id="175" w:author="Mathias Jönsson" w:date="2025-01-18T09:04:00Z"/>
      <w:sdt>
        <w:sdtPr>
          <w:tag w:val="goog_rdk_14"/>
          <w:id w:val="2095978529"/>
        </w:sdtPr>
        <w:sdtContent>
          <w:customXmlDelRangeEnd w:id="175"/>
          <w:del w:id="176" w:author="Mathias Jönsson" w:date="2024-11-22T00:42:00Z">
            <w:r>
              <w:rPr>
                <w:sz w:val="24"/>
                <w:szCs w:val="24"/>
              </w:rPr>
              <w:delText>s</w:delText>
            </w:r>
          </w:del>
          <w:customXmlDelRangeStart w:id="177" w:author="Mathias Jönsson" w:date="2025-01-18T09:04:00Z"/>
        </w:sdtContent>
      </w:sdt>
      <w:customXmlDelRangeEnd w:id="177"/>
      <w:del w:id="178" w:author="Mathias Jönsson" w:date="2025-01-18T09:04:00Z" w16du:dateUtc="2025-01-17T22:04:00Z">
        <w:r w:rsidDel="004E1CDA">
          <w:rPr>
            <w:sz w:val="24"/>
            <w:szCs w:val="24"/>
          </w:rPr>
          <w:delText xml:space="preserve"> analysis was implemented as per McConn et al. </w:delText>
        </w:r>
        <w:r w:rsidR="002807D4" w:rsidDel="004E1CDA">
          <w:rPr>
            <w:sz w:val="24"/>
            <w:szCs w:val="24"/>
          </w:rPr>
          <w:fldChar w:fldCharType="begin"/>
        </w:r>
        <w:r w:rsidR="001B3062" w:rsidDel="004E1CDA">
          <w:rPr>
            <w:sz w:val="24"/>
            <w:szCs w:val="24"/>
          </w:rPr>
          <w:delInstrText xml:space="preserve"> ADDIN ZOTERO_ITEM CSL_CITATION {"citationID":"q2M7deoc","properties":{"formattedCitation":"\\super 45\\nosupersub{}","plainCitation":"45","noteIndex":0},"citationItems":[{"id":81,"uris":["http://zotero.org/users/local/Ts7jirce/items/5MBKZXAU"],"itemData":{"id":81,"type":"article-journal","abstract":"Abstract\n            \n              Background\n              Independent component analysis is an unsupervised machine learning algorithm that separates a set of mixed signals into a set of statistically independent source signals. Applied to high-quality gene expression datasets, independent component analysis effectively reveals both the source signals of the transcriptome as co-regulated gene sets, and the activity levels of the underlying regulators across diverse experimental conditions. Two major variables that affect the final gene sets are the diversity of the expression profiles contained in the underlying data, and the user-defined number of independent components, or dimensionality, to compute. Availability of high-quality transcriptomic datasets has grown exponentially as high-throughput technologies have advanced; however, optimal dimensionality selection remains an open question.\n            \n            \n              Methods\n              We computed independent components across a range of dimensionalities for four gene expression datasets with varying dimensions (both in terms of number of genes and number of samples). We computed the correlation between independent components across different dimensionalities to understand how the overall structure evolves as the number of user-defined components increases. We then measured how well the resulting gene clusters reflected known regulatory mechanisms, and developed a set of metrics to assess the accuracy of the decomposition at a given dimension.\n            \n            \n              Results\n              We found that over-decomposition results in many independent components dominated by a single gene, whereas under-decomposition results in independent components that poorly capture the known regulatory structure. From these results, we developed a new method, called OptICA, for finding the optimal dimensionality that controls for both over- and under-decomposition. Specifically, OptICA selects the highest dimension that produces a low number of components that are dominated by a single gene. We show that OptICA outperforms two previously proposed methods for selecting the number of independent components across four transcriptomic databases of varying sizes.\n            \n            \n              Conclusions\n              OptICA avoids both over-decomposition and under-decomposition of transcriptomic datasets resulting in the best representation of the organism’s underlying transcriptional regulatory network.","container-title":"BMC Bioinformatics","DOI":"10.1186/s12859-021-04497-7","ISSN":"1471-2105","issue":"1","journalAbbreviation":"BMC Bioinformatics","language":"en","page":"584","source":"DOI.org (Crossref)","title":"Optimal dimensionality selection for independent component analysis of transcriptomic data","volume":"22","author":[{"family":"McConn","given":"John Luke"},{"family":"Lamoureux","given":"Cameron R."},{"family":"Poudel","given":"Saugat"},{"family":"Palsson","given":"Bernhard O."},{"family":"Sastry","given":"Anand V."}],"issued":{"date-parts":[["2021",12]]}}}],"schema":"https://github.com/citation-style-language/schema/raw/master/csl-citation.json"} </w:delInstrText>
        </w:r>
        <w:r w:rsidR="002807D4" w:rsidDel="004E1CDA">
          <w:rPr>
            <w:sz w:val="24"/>
            <w:szCs w:val="24"/>
          </w:rPr>
          <w:fldChar w:fldCharType="separate"/>
        </w:r>
        <w:r w:rsidR="001B3062" w:rsidRPr="001B3062" w:rsidDel="004E1CDA">
          <w:rPr>
            <w:sz w:val="24"/>
            <w:vertAlign w:val="superscript"/>
          </w:rPr>
          <w:delText>45</w:delText>
        </w:r>
        <w:r w:rsidR="002807D4" w:rsidDel="004E1CDA">
          <w:rPr>
            <w:sz w:val="24"/>
            <w:szCs w:val="24"/>
          </w:rPr>
          <w:fldChar w:fldCharType="end"/>
        </w:r>
      </w:del>
      <w:del w:id="179" w:author="Mathias Jönsson" w:date="2025-01-17T11:31:00Z" w16du:dateUtc="2025-01-17T00:31:00Z">
        <w:r w:rsidDel="002807D4">
          <w:rPr>
            <w:sz w:val="24"/>
            <w:szCs w:val="24"/>
          </w:rPr>
          <w:delText>(45)</w:delText>
        </w:r>
      </w:del>
      <w:del w:id="180" w:author="Mathias Jönsson" w:date="2025-01-18T09:04:00Z" w16du:dateUtc="2025-01-17T22:04:00Z">
        <w:r w:rsidDel="004E1CDA">
          <w:rPr>
            <w:sz w:val="24"/>
            <w:szCs w:val="24"/>
          </w:rPr>
          <w:delText xml:space="preserve"> on the RNA-Seq compendium. Specifically, the scikit-learn implementation of FastICA was executed 100 times with random seeds and a convergence tolerance of 10</w:delText>
        </w:r>
        <w:r w:rsidDel="004E1CDA">
          <w:rPr>
            <w:sz w:val="24"/>
            <w:szCs w:val="24"/>
            <w:vertAlign w:val="superscript"/>
          </w:rPr>
          <w:delText>–7</w:delText>
        </w:r>
      </w:del>
      <w:del w:id="181" w:author="Mathias Jönsson" w:date="2025-01-17T13:31:00Z" w16du:dateUtc="2025-01-17T02:31:00Z">
        <w:r w:rsidDel="00686354">
          <w:rPr>
            <w:sz w:val="24"/>
            <w:szCs w:val="24"/>
          </w:rPr>
          <w:delText xml:space="preserve"> </w:delText>
        </w:r>
      </w:del>
      <w:del w:id="182" w:author="Mathias Jönsson" w:date="2025-01-18T09:04:00Z" w16du:dateUtc="2025-01-17T22:04:00Z">
        <w:r w:rsidR="002807D4" w:rsidDel="004E1CDA">
          <w:rPr>
            <w:sz w:val="24"/>
            <w:szCs w:val="24"/>
          </w:rPr>
          <w:fldChar w:fldCharType="begin"/>
        </w:r>
        <w:r w:rsidR="001B3062" w:rsidDel="004E1CDA">
          <w:rPr>
            <w:sz w:val="24"/>
            <w:szCs w:val="24"/>
          </w:rPr>
          <w:delInstrText xml:space="preserve"> ADDIN ZOTERO_ITEM CSL_CITATION {"citationID":"Xx8kHiDc","properties":{"formattedCitation":"\\super 46,47\\nosupersub{}","plainCitation":"46,47","noteIndex":0},"citationItems":[{"id":83,"uris":["http://zotero.org/users/local/Ts7jirce/items/8DAHICB6"],"itemData":{"id":83,"type":"article-journal","container-title":"IEEE Transactions on Neural Networks","DOI":"10.1109/72.761722","ISSN":"1045-9227, 1941-0093","issue":"3","journalAbbreviation":"IEEE Trans. Neural Netw.","license":"https://ieeexplore.ieee.org/Xplorehelp/downloads/license-information/IEEE.html","page":"626-634","source":"DOI.org (Crossref)","title":"Fast and robust fixed-point algorithms for independent component analysis","volume":"10","author":[{"family":"Hyvarinen","given":"A."}],"issued":{"date-parts":[["1999",5]]}}},{"id":157,"uris":["http://zotero.org/users/local/Ts7jirce/items/DW8TYXVM"],"itemData":{"id":157,"type":"article-journal","abstract":"Scikit-learn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simpliﬁed BSD license, encouraging its use in both academic and commercial settings. Source code, binaries, and documentation can be downloaded from http://scikit-learn.sourceforge.net.","container-title":"MACHINE LEARNING IN PYTHON","language":"en","source":"Zotero","title":"Scikit-learn: Machine Learning in Python","author":[{"family":"Pedregosa","given":"Fabian"},{"family":"Varoquaux","given":"Gael"},{"family":"Gramfort","given":"Alexandre"},{"family":"Michel","given":"Vincent"},{"family":"Thirion","given":"Bertrand"},{"family":"Grisel","given":"Olivier"},{"family":"Blondel","given":"Mathieu"},{"family":"Prettenhofer","given":"Peter"},{"family":"Weiss","given":"Ron"},{"family":"Dubourg","given":"Vincent"},{"family":"Vanderplas","given":"Jake"},{"family":"Passos","given":"Alexandre"},{"family":"Cournapeau","given":"David"}]}}],"schema":"https://github.com/citation-style-language/schema/raw/master/csl-citation.json"} </w:delInstrText>
        </w:r>
        <w:r w:rsidR="002807D4" w:rsidDel="004E1CDA">
          <w:rPr>
            <w:sz w:val="24"/>
            <w:szCs w:val="24"/>
          </w:rPr>
          <w:fldChar w:fldCharType="separate"/>
        </w:r>
        <w:r w:rsidR="001B3062" w:rsidRPr="001B3062" w:rsidDel="004E1CDA">
          <w:rPr>
            <w:sz w:val="24"/>
            <w:vertAlign w:val="superscript"/>
          </w:rPr>
          <w:delText>46,47</w:delText>
        </w:r>
        <w:r w:rsidR="002807D4" w:rsidDel="004E1CDA">
          <w:rPr>
            <w:sz w:val="24"/>
            <w:szCs w:val="24"/>
          </w:rPr>
          <w:fldChar w:fldCharType="end"/>
        </w:r>
      </w:del>
      <w:del w:id="183" w:author="Mathias Jönsson" w:date="2025-01-17T11:31:00Z" w16du:dateUtc="2025-01-17T00:31:00Z">
        <w:r w:rsidDel="002807D4">
          <w:rPr>
            <w:sz w:val="24"/>
            <w:szCs w:val="24"/>
          </w:rPr>
          <w:delText>(46, 47)</w:delText>
        </w:r>
      </w:del>
      <w:del w:id="184" w:author="Mathias Jönsson" w:date="2025-01-18T09:04:00Z" w16du:dateUtc="2025-01-17T22:04:00Z">
        <w:r w:rsidDel="004E1CDA">
          <w:rPr>
            <w:sz w:val="24"/>
            <w:szCs w:val="24"/>
          </w:rPr>
          <w:delText xml:space="preserve">. The resulting independent components (ICs) were clustered using DBSCAN to identify robust ICs, using an epsilon of 0.1 and a minimum cluster seed size of 50. To account for </w:delText>
        </w:r>
      </w:del>
      <w:customXmlDelRangeStart w:id="185" w:author="Mathias Jönsson" w:date="2025-01-18T09:04:00Z"/>
      <w:sdt>
        <w:sdtPr>
          <w:tag w:val="goog_rdk_15"/>
          <w:id w:val="51969483"/>
        </w:sdtPr>
        <w:sdtContent>
          <w:customXmlDelRangeEnd w:id="185"/>
          <w:customXmlDelRangeStart w:id="186" w:author="Mathias Jönsson" w:date="2025-01-18T09:04:00Z"/>
        </w:sdtContent>
      </w:sdt>
      <w:customXmlDelRangeEnd w:id="186"/>
      <w:customXmlDelRangeStart w:id="187" w:author="Mathias Jönsson" w:date="2025-01-18T09:04:00Z"/>
      <w:sdt>
        <w:sdtPr>
          <w:tag w:val="goog_rdk_16"/>
          <w:id w:val="-837308657"/>
        </w:sdtPr>
        <w:sdtContent>
          <w:customXmlDelRangeEnd w:id="187"/>
          <w:del w:id="188" w:author="Mathias Jönsson" w:date="2024-11-22T00:42:00Z">
            <w:r>
              <w:rPr>
                <w:sz w:val="24"/>
                <w:szCs w:val="24"/>
              </w:rPr>
              <w:delText>identical components</w:delText>
            </w:r>
          </w:del>
          <w:customXmlDelRangeStart w:id="189" w:author="Mathias Jönsson" w:date="2025-01-18T09:04:00Z"/>
        </w:sdtContent>
      </w:sdt>
      <w:customXmlDelRangeEnd w:id="189"/>
      <w:del w:id="190" w:author="Mathias Jönsson" w:date="2025-01-18T09:04:00Z" w16du:dateUtc="2025-01-17T22:04:00Z">
        <w:r w:rsidDel="004E1CDA">
          <w:rPr>
            <w:sz w:val="24"/>
            <w:szCs w:val="24"/>
          </w:rPr>
          <w:delText xml:space="preserve"> with opposite signs, the following distance metric was used for computing the distance matrix:</w:delText>
        </w:r>
      </w:del>
    </w:p>
    <w:p w14:paraId="0000002A" w14:textId="4FD5CF7F" w:rsidR="00641530" w:rsidDel="004E1CDA" w:rsidRDefault="00641530">
      <w:pPr>
        <w:rPr>
          <w:del w:id="191" w:author="Mathias Jönsson" w:date="2025-01-18T09:04:00Z" w16du:dateUtc="2025-01-17T22:04:00Z"/>
        </w:rPr>
      </w:pPr>
    </w:p>
    <w:p w14:paraId="0000002B" w14:textId="5DAB4177" w:rsidR="00641530" w:rsidDel="004E1CDA" w:rsidRDefault="00000000">
      <w:pPr>
        <w:jc w:val="center"/>
        <w:rPr>
          <w:del w:id="192" w:author="Mathias Jönsson" w:date="2025-01-18T09:04:00Z" w16du:dateUtc="2025-01-17T22:04:00Z"/>
          <w:rFonts w:ascii="Merriweather" w:eastAsia="Merriweather" w:hAnsi="Merriweather" w:cs="Merriweather"/>
          <w:color w:val="2A2A2A"/>
          <w:sz w:val="27"/>
          <w:szCs w:val="27"/>
          <w:highlight w:val="white"/>
        </w:rPr>
      </w:pPr>
      <m:oMathPara>
        <m:oMath>
          <m:r>
            <w:del w:id="193" w:author="Mathias Jönsson" w:date="2025-01-18T09:04:00Z" w16du:dateUtc="2025-01-17T22:04:00Z">
              <w:rPr>
                <w:rFonts w:ascii="Merriweather" w:eastAsia="Merriweather" w:hAnsi="Merriweather" w:cs="Merriweather"/>
                <w:color w:val="2A2A2A"/>
                <w:sz w:val="27"/>
                <w:szCs w:val="27"/>
                <w:highlight w:val="white"/>
              </w:rPr>
              <m:t>d</m:t>
            </w:del>
          </m:r>
          <m:r>
            <w:del w:id="194" w:author="Mathias Jönsson" w:date="2025-01-18T09:04:00Z" w16du:dateUtc="2025-01-17T22:04:00Z">
              <w:rPr>
                <w:rFonts w:ascii="Merriweather" w:eastAsia="Merriweather" w:hAnsi="Merriweather" w:cs="Merriweather"/>
                <w:color w:val="2A2A2A"/>
                <w:sz w:val="19"/>
                <w:szCs w:val="19"/>
                <w:highlight w:val="white"/>
                <w:vertAlign w:val="subscript"/>
              </w:rPr>
              <m:t>x,y</m:t>
            </w:del>
          </m:r>
          <m:r>
            <w:del w:id="195" w:author="Mathias Jönsson" w:date="2025-01-18T09:04:00Z" w16du:dateUtc="2025-01-17T22:04:00Z">
              <w:rPr>
                <w:rFonts w:ascii="Merriweather" w:eastAsia="Merriweather" w:hAnsi="Merriweather" w:cs="Merriweather"/>
                <w:color w:val="2A2A2A"/>
                <w:sz w:val="27"/>
                <w:szCs w:val="27"/>
                <w:highlight w:val="white"/>
              </w:rPr>
              <m:t>=1-∣ρ</m:t>
            </w:del>
          </m:r>
          <m:r>
            <w:del w:id="196" w:author="Mathias Jönsson" w:date="2025-01-18T09:04:00Z" w16du:dateUtc="2025-01-17T22:04:00Z">
              <w:rPr>
                <w:rFonts w:ascii="Merriweather" w:eastAsia="Merriweather" w:hAnsi="Merriweather" w:cs="Merriweather"/>
                <w:color w:val="2A2A2A"/>
                <w:sz w:val="19"/>
                <w:szCs w:val="19"/>
                <w:highlight w:val="white"/>
                <w:vertAlign w:val="subscript"/>
              </w:rPr>
              <m:t>x,y</m:t>
            </w:del>
          </m:r>
          <m:r>
            <w:del w:id="197" w:author="Mathias Jönsson" w:date="2025-01-18T09:04:00Z" w16du:dateUtc="2025-01-17T22:04:00Z">
              <w:rPr>
                <w:rFonts w:ascii="Merriweather" w:eastAsia="Merriweather" w:hAnsi="Merriweather" w:cs="Merriweather"/>
                <w:color w:val="2A2A2A"/>
                <w:sz w:val="27"/>
                <w:szCs w:val="27"/>
                <w:highlight w:val="white"/>
              </w:rPr>
              <m:t>∣</m:t>
            </w:del>
          </m:r>
        </m:oMath>
      </m:oMathPara>
    </w:p>
    <w:p w14:paraId="0000002C" w14:textId="0DFB6925" w:rsidR="00641530" w:rsidDel="004E1CDA" w:rsidRDefault="00641530">
      <w:pPr>
        <w:rPr>
          <w:del w:id="198" w:author="Mathias Jönsson" w:date="2025-01-18T09:04:00Z" w16du:dateUtc="2025-01-17T22:04:00Z"/>
        </w:rPr>
      </w:pPr>
    </w:p>
    <w:p w14:paraId="0000002D" w14:textId="77E3B4A6" w:rsidR="00641530" w:rsidDel="004E1CDA" w:rsidRDefault="00000000">
      <w:pPr>
        <w:rPr>
          <w:del w:id="199" w:author="Mathias Jönsson" w:date="2025-01-18T09:04:00Z" w16du:dateUtc="2025-01-17T22:04:00Z"/>
          <w:sz w:val="24"/>
          <w:szCs w:val="24"/>
        </w:rPr>
      </w:pPr>
      <w:del w:id="200" w:author="Mathias Jönsson" w:date="2025-01-18T09:04:00Z" w16du:dateUtc="2025-01-17T22:04:00Z">
        <w:r w:rsidDel="004E1CDA">
          <w:rPr>
            <w:sz w:val="24"/>
            <w:szCs w:val="24"/>
          </w:rPr>
          <w:delText xml:space="preserve">where </w:delText>
        </w:r>
      </w:del>
      <m:oMath>
        <m:r>
          <w:del w:id="201" w:author="Mathias Jönsson" w:date="2025-01-18T09:04:00Z" w16du:dateUtc="2025-01-17T22:04:00Z">
            <w:rPr>
              <w:rFonts w:ascii="Cambria Math" w:hAnsi="Cambria Math"/>
            </w:rPr>
            <m:t>ρ</m:t>
          </w:del>
        </m:r>
        <m:r>
          <w:del w:id="202" w:author="Mathias Jönsson" w:date="2025-01-18T09:04:00Z" w16du:dateUtc="2025-01-17T22:04:00Z">
            <w:rPr>
              <w:rFonts w:ascii="Cambria Math" w:eastAsia="Cambria Math" w:hAnsi="Cambria Math" w:cs="Cambria Math"/>
              <w:color w:val="2A2A2A"/>
              <w:sz w:val="24"/>
              <w:szCs w:val="24"/>
              <w:highlight w:val="white"/>
              <w:vertAlign w:val="subscript"/>
            </w:rPr>
            <m:t>x,y</m:t>
          </w:del>
        </m:r>
      </m:oMath>
      <w:del w:id="203" w:author="Mathias Jönsson" w:date="2025-01-18T09:04:00Z" w16du:dateUtc="2025-01-17T22:04:00Z">
        <w:r w:rsidDel="004E1CDA">
          <w:rPr>
            <w:sz w:val="24"/>
            <w:szCs w:val="24"/>
          </w:rPr>
          <w:delText xml:space="preserve"> is the Pearson correlation between components </w:delText>
        </w:r>
        <w:r w:rsidDel="004E1CDA">
          <w:rPr>
            <w:i/>
            <w:sz w:val="24"/>
            <w:szCs w:val="24"/>
          </w:rPr>
          <w:delText>x</w:delText>
        </w:r>
        <w:r w:rsidDel="004E1CDA">
          <w:rPr>
            <w:sz w:val="24"/>
            <w:szCs w:val="24"/>
          </w:rPr>
          <w:delText xml:space="preserve"> and </w:delText>
        </w:r>
        <w:r w:rsidDel="004E1CDA">
          <w:rPr>
            <w:i/>
            <w:sz w:val="24"/>
            <w:szCs w:val="24"/>
          </w:rPr>
          <w:delText>y</w:delText>
        </w:r>
        <w:r w:rsidDel="004E1CDA">
          <w:rPr>
            <w:sz w:val="24"/>
            <w:szCs w:val="24"/>
          </w:rPr>
          <w:delText>. The final robust ICs were defined as the centroids of the cluster.</w:delText>
        </w:r>
      </w:del>
    </w:p>
    <w:p w14:paraId="0000002E" w14:textId="759646AD" w:rsidR="00641530" w:rsidDel="004E1CDA" w:rsidRDefault="00641530">
      <w:pPr>
        <w:rPr>
          <w:del w:id="204" w:author="Mathias Jönsson" w:date="2025-01-18T09:04:00Z" w16du:dateUtc="2025-01-17T22:04:00Z"/>
          <w:sz w:val="24"/>
          <w:szCs w:val="24"/>
        </w:rPr>
      </w:pPr>
    </w:p>
    <w:customXmlDelRangeStart w:id="205" w:author="Mathias Jönsson" w:date="2025-01-18T09:04:00Z"/>
    <w:sdt>
      <w:sdtPr>
        <w:tag w:val="goog_rdk_20"/>
        <w:id w:val="1725639560"/>
      </w:sdtPr>
      <w:sdtContent>
        <w:customXmlDelRangeEnd w:id="205"/>
        <w:p w14:paraId="00000030" w14:textId="3739C235" w:rsidR="00641530" w:rsidDel="004E1CDA" w:rsidRDefault="00000000">
          <w:pPr>
            <w:rPr>
              <w:del w:id="206" w:author="Mathias Jönsson" w:date="2025-01-18T09:04:00Z" w16du:dateUtc="2025-01-17T22:04:00Z"/>
              <w:sz w:val="24"/>
              <w:szCs w:val="24"/>
            </w:rPr>
          </w:pPr>
          <w:del w:id="207" w:author="Mathias Jönsson" w:date="2025-01-18T09:04:00Z" w16du:dateUtc="2025-01-17T22:04:00Z">
            <w:r w:rsidDel="004E1CDA">
              <w:rPr>
                <w:sz w:val="24"/>
                <w:szCs w:val="24"/>
              </w:rPr>
              <w:delText xml:space="preserve">Since the number of dimensions of ICA can affect the modularization, we applied the above procedure to the dataset multiple times, ranging the number of dimensions from 10 to 190 (i.e. the approximate size of the dataset) with a step size of 10. 190 dimensions generated the most robust </w:delText>
            </w:r>
          </w:del>
          <w:customXmlDelRangeStart w:id="208" w:author="Mathias Jönsson" w:date="2025-01-18T09:04:00Z"/>
          <w:sdt>
            <w:sdtPr>
              <w:tag w:val="goog_rdk_17"/>
              <w:id w:val="1170451351"/>
            </w:sdtPr>
            <w:sdtContent>
              <w:customXmlDelRangeEnd w:id="208"/>
              <w:del w:id="209" w:author="Mathias Jönsson" w:date="2024-11-22T00:42:00Z">
                <w:r>
                  <w:rPr>
                    <w:sz w:val="24"/>
                    <w:szCs w:val="24"/>
                  </w:rPr>
                  <w:delText>iModulons, and</w:delText>
                </w:r>
              </w:del>
              <w:customXmlDelRangeStart w:id="210" w:author="Mathias Jönsson" w:date="2025-01-18T09:04:00Z"/>
            </w:sdtContent>
          </w:sdt>
          <w:customXmlDelRangeEnd w:id="210"/>
          <w:customXmlDelRangeStart w:id="211" w:author="Mathias Jönsson" w:date="2025-01-18T09:04:00Z"/>
          <w:sdt>
            <w:sdtPr>
              <w:tag w:val="goog_rdk_18"/>
              <w:id w:val="903187434"/>
            </w:sdtPr>
            <w:sdtContent>
              <w:customXmlDelRangeEnd w:id="211"/>
              <w:customXmlDelRangeStart w:id="212" w:author="Mathias Jönsson" w:date="2025-01-18T09:04:00Z"/>
            </w:sdtContent>
          </w:sdt>
          <w:customXmlDelRangeEnd w:id="212"/>
          <w:del w:id="213" w:author="Mathias Jönsson" w:date="2025-01-18T09:04:00Z" w16du:dateUtc="2025-01-17T22:04:00Z">
            <w:r w:rsidDel="004E1CDA">
              <w:rPr>
                <w:sz w:val="24"/>
                <w:szCs w:val="24"/>
              </w:rPr>
              <w:delText xml:space="preserve"> were used for this analysis.</w:delText>
            </w:r>
          </w:del>
          <w:customXmlDelRangeStart w:id="214" w:author="Mathias Jönsson" w:date="2025-01-18T09:04:00Z"/>
          <w:sdt>
            <w:sdtPr>
              <w:tag w:val="goog_rdk_19"/>
              <w:id w:val="-240103811"/>
            </w:sdtPr>
            <w:sdtContent>
              <w:customXmlDelRangeEnd w:id="214"/>
              <w:customXmlDelRangeStart w:id="215" w:author="Mathias Jönsson" w:date="2025-01-18T09:04:00Z"/>
            </w:sdtContent>
          </w:sdt>
          <w:customXmlDelRangeEnd w:id="215"/>
        </w:p>
        <w:customXmlDelRangeStart w:id="216" w:author="Mathias Jönsson" w:date="2025-01-18T09:04:00Z"/>
      </w:sdtContent>
    </w:sdt>
    <w:customXmlDelRangeEnd w:id="216"/>
    <w:p w14:paraId="5C4AE26F" w14:textId="080C0D03" w:rsidR="002807D4" w:rsidRPr="002807D4" w:rsidDel="002807D4" w:rsidRDefault="00000000">
      <w:pPr>
        <w:rPr>
          <w:del w:id="217" w:author="Mathias Jönsson" w:date="2025-01-17T11:34:00Z" w16du:dateUtc="2025-01-17T00:34:00Z"/>
        </w:rPr>
        <w:pPrChange w:id="218" w:author="Mathias Jönsson" w:date="2025-01-17T11:33:00Z" w16du:dateUtc="2025-01-17T00:33:00Z">
          <w:pPr>
            <w:pStyle w:val="Heading3"/>
          </w:pPr>
        </w:pPrChange>
      </w:pPr>
      <w:bookmarkStart w:id="219" w:name="_heading=h.2s8eyo1" w:colFirst="0" w:colLast="0"/>
      <w:bookmarkEnd w:id="219"/>
      <w:del w:id="220" w:author="Mathias Jönsson" w:date="2025-01-18T09:04:00Z" w16du:dateUtc="2025-01-17T22:04:00Z">
        <w:r w:rsidDel="004E1CDA">
          <w:delText>Cross-species comparison of iModulon</w:delText>
        </w:r>
      </w:del>
      <w:del w:id="221" w:author="Mathias Jönsson" w:date="2025-01-17T11:33:00Z" w16du:dateUtc="2025-01-17T00:33:00Z">
        <w:r w:rsidDel="002807D4">
          <w:delText>s</w:delText>
        </w:r>
      </w:del>
      <w:del w:id="222" w:author="Mathias Jönsson" w:date="2025-01-18T09:04:00Z" w16du:dateUtc="2025-01-17T22:04:00Z">
        <w:r w:rsidR="002807D4" w:rsidDel="004E1CDA">
          <w:rPr>
            <w:sz w:val="24"/>
            <w:szCs w:val="24"/>
          </w:rPr>
          <w:fldChar w:fldCharType="begin"/>
        </w:r>
        <w:r w:rsidR="001B3062" w:rsidDel="004E1CDA">
          <w:rPr>
            <w:sz w:val="24"/>
            <w:szCs w:val="24"/>
          </w:rPr>
          <w:delInstrText xml:space="preserve"> ADDIN ZOTERO_ITEM CSL_CITATION {"citationID":"AOMUBKmY","properties":{"formattedCitation":"\\super 48\\nosupersub{}","plainCitation":"48","noteIndex":0},"citationItems":[{"id":85,"uris":["http://zotero.org/users/local/Ts7jirce/items/6FBTLK83"],"itemData":{"id":85,"type":"article-journal","abstract":"Abstract\n            \n              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at\n              https://github.com/davidemms/OrthoFinder\n              .","container-title":"Genome Biology","DOI":"10.1186/s13059-019-1832-y","ISSN":"1474-760X","issue":"1","journalAbbreviation":"Genome Biol","language":"en","page":"238","source":"DOI.org (Crossref)","title":"OrthoFinder: phylogenetic orthology inference for comparative genomics","title-short":"OrthoFinder","volume":"20","author":[{"family":"Emms","given":"David M."},{"family":"Kelly","given":"Steven"}],"issued":{"date-parts":[["2019",12]]}}}],"schema":"https://github.com/citation-style-language/schema/raw/master/csl-citation.json"} </w:delInstrText>
        </w:r>
        <w:r w:rsidR="002807D4" w:rsidDel="004E1CDA">
          <w:rPr>
            <w:sz w:val="24"/>
            <w:szCs w:val="24"/>
          </w:rPr>
          <w:fldChar w:fldCharType="separate"/>
        </w:r>
        <w:r w:rsidR="001B3062" w:rsidRPr="001B3062" w:rsidDel="004E1CDA">
          <w:rPr>
            <w:sz w:val="24"/>
            <w:vertAlign w:val="superscript"/>
          </w:rPr>
          <w:delText>48</w:delText>
        </w:r>
        <w:r w:rsidR="002807D4" w:rsidDel="004E1CDA">
          <w:rPr>
            <w:sz w:val="24"/>
            <w:szCs w:val="24"/>
          </w:rPr>
          <w:fldChar w:fldCharType="end"/>
        </w:r>
        <w:r w:rsidR="002807D4" w:rsidDel="004E1CDA">
          <w:rPr>
            <w:sz w:val="24"/>
            <w:szCs w:val="24"/>
          </w:rPr>
          <w:fldChar w:fldCharType="begin"/>
        </w:r>
        <w:r w:rsidR="00AD43AB" w:rsidDel="004E1CDA">
          <w:rPr>
            <w:sz w:val="24"/>
            <w:szCs w:val="24"/>
          </w:rPr>
          <w:delInstrText xml:space="preserve"> ADDIN ZOTERO_ITEM CSL_CITATION {"citationID":"loyi4R5g","properties":{"formattedCitation":"\\super 28\\nosupersub{}","plainCitation":"28","noteIndex":0},"citationItems":[{"id":50,"uris":["http://zotero.org/users/local/Ts7jirce/items/R4GV3K3D"],"itemData":{"id":50,"type":"article-journal","abstract":"Abstract\n            Independent component analysis (ICA) of bacterial transcriptomes has emerged as a powerful tool for obtaining co-regulated, independently-modulated gene sets (iModulons), inferring their activities across a range of conditions, and enabling their association to known genetic regulators. By grouping and analyzing genes based on observations from big data alone, iModulons can provide a novel perspective into how the composition of the transcriptome adapts to environmental conditions. Here, we present iModulonDB (imodulondb.org), a knowledgebase of prokaryotic transcriptional regulation computed from high-quality transcriptomic datasets using ICA. Users select an organism from the home page and then search or browse the curated iModulons that make up its transcriptome. Each iModulon and gene has its own interactive dashboard, featuring plots and tables with clickable, hoverable, and downloadable features. This site enhances research by presenting scientists of all backgrounds with co-expressed gene sets and their activity levels, which lead to improved understanding of regulator-gene relationships, discovery of transcription factors, and the elucidation of unexpected relationships between conditions and genetic regulatory activity. The current release of iModulonDB covers three organisms (Escherichia coli, Staphylococcus aureus and Bacillus subtilis) with 204 iModulons, and can be expanded to cover many additional organisms.","container-title":"Nucleic Acids Research","DOI":"10.1093/nar/gkaa810","ISSN":"0305-1048, 1362-4962","issue":"D1","language":"en","license":"http://creativecommons.org/licenses/by/4.0/","page":"D112-D120","source":"DOI.org (Crossref)","title":"iModulonDB: a knowledgebase of microbial transcriptional regulation derived from machine learning","title-short":"iModulonDB","volume":"49","author":[{"family":"Rychel","given":"Kevin"},{"family":"Decker","given":"Katherine"},{"family":"Sastry","given":"Anand V"},{"family":"Phaneuf","given":"Patrick V"},{"family":"Poudel","given":"Saugat"},{"family":"Palsson","given":"Bernhard O"}],"issued":{"date-parts":[["2021",1,8]]}}}],"schema":"https://github.com/citation-style-language/schema/raw/master/csl-citation.json"} </w:delInstrText>
        </w:r>
        <w:r w:rsidR="002807D4" w:rsidDel="004E1CDA">
          <w:rPr>
            <w:sz w:val="24"/>
            <w:szCs w:val="24"/>
          </w:rPr>
          <w:fldChar w:fldCharType="separate"/>
        </w:r>
        <w:r w:rsidR="00AD43AB" w:rsidRPr="00AD43AB" w:rsidDel="004E1CDA">
          <w:rPr>
            <w:sz w:val="24"/>
            <w:vertAlign w:val="superscript"/>
          </w:rPr>
          <w:delText>28</w:delText>
        </w:r>
        <w:r w:rsidR="002807D4" w:rsidDel="004E1CDA">
          <w:rPr>
            <w:sz w:val="24"/>
            <w:szCs w:val="24"/>
          </w:rPr>
          <w:fldChar w:fldCharType="end"/>
        </w:r>
        <w:r w:rsidR="002807D4" w:rsidDel="004E1CDA">
          <w:rPr>
            <w:sz w:val="24"/>
            <w:szCs w:val="24"/>
          </w:rPr>
          <w:fldChar w:fldCharType="begin"/>
        </w:r>
        <w:r w:rsidR="001B3062" w:rsidDel="004E1CDA">
          <w:rPr>
            <w:sz w:val="24"/>
            <w:szCs w:val="24"/>
          </w:rPr>
          <w:delInstrText xml:space="preserve"> ADDIN ZOTERO_ITEM CSL_CITATION {"citationID":"fSIYcX9E","properties":{"formattedCitation":"\\super 49\\nosupersub{}","plainCitation":"49","noteIndex":0},"citationItems":[{"id":87,"uris":["http://zotero.org/users/local/Ts7jirce/items/7BU94JGI"],"itemData":{"id":87,"type":"article-journal","abstract":"Abstract\n            Summary: Cytoscape is a popular bioinformatics package for biological network visualization and data integration. Version 2.8 introduces two powerful new features—Custom Node Graphics and Attribute Equations—which can be used jointly to greatly enhance Cytoscape's data integration and visualization capabilities. Custom Node Graphics allow an image to be projected onto a node, including images generated dynamically or at remote locations. Attribute Equations provide Cytoscape with spreadsheet-like functionality in which the value of an attribute is computed dynamically as a function of other attributes and network properties.\n            Availability and implementation: Cytoscape is a desktop Java application released under the Library Gnu Public License (LGPL). Binary install bundles and source code for Cytoscape 2.8 are available for download from http://cytoscape.org.\n            Contact:  msmoot@ucsd.edu","container-title":"Bioinformatics","DOI":"10.1093/bioinformatics/btq675","ISSN":"1367-4811, 1367-4803","issue":"3","language":"en","license":"http://creativecommons.org/licenses/by-nc/2.0/uk/","page":"431-432","source":"DOI.org (Crossref)","title":"Cytoscape 2.8: new features for data integration and network visualization","title-short":"Cytoscape 2.8","volume":"27","author":[{"family":"Smoot","given":"Michael E."},{"family":"Ono","given":"Keiichiro"},{"family":"Ruscheinski","given":"Johannes"},{"family":"Wang","given":"Peng-Liang"},{"family":"Ideker","given":"Trey"}],"issued":{"date-parts":[["2011",2,1]]}}}],"schema":"https://github.com/citation-style-language/schema/raw/master/csl-citation.json"} </w:delInstrText>
        </w:r>
        <w:r w:rsidR="002807D4" w:rsidDel="004E1CDA">
          <w:rPr>
            <w:sz w:val="24"/>
            <w:szCs w:val="24"/>
          </w:rPr>
          <w:fldChar w:fldCharType="separate"/>
        </w:r>
        <w:r w:rsidR="001B3062" w:rsidRPr="001B3062" w:rsidDel="004E1CDA">
          <w:rPr>
            <w:sz w:val="24"/>
            <w:vertAlign w:val="superscript"/>
          </w:rPr>
          <w:delText>49</w:delText>
        </w:r>
        <w:r w:rsidR="002807D4" w:rsidDel="004E1CDA">
          <w:rPr>
            <w:sz w:val="24"/>
            <w:szCs w:val="24"/>
          </w:rPr>
          <w:fldChar w:fldCharType="end"/>
        </w:r>
        <w:r w:rsidR="002807D4" w:rsidDel="004E1CDA">
          <w:rPr>
            <w:sz w:val="24"/>
            <w:szCs w:val="24"/>
          </w:rPr>
          <w:fldChar w:fldCharType="begin"/>
        </w:r>
        <w:r w:rsidR="001B3062" w:rsidDel="004E1CDA">
          <w:rPr>
            <w:sz w:val="24"/>
            <w:szCs w:val="24"/>
          </w:rPr>
          <w:delInstrText xml:space="preserve"> ADDIN ZOTERO_ITEM CSL_CITATION {"citationID":"uvGLdDCB","properties":{"formattedCitation":"\\super 50\\nosupersub{}","plainCitation":"50","noteIndex":0},"citationItems":[{"id":89,"uris":["http://zotero.org/users/local/Ts7jirce/items/SXS765LH"],"itemData":{"id":89,"type":"article-journal","container-title":"BMC Bioinformatics","DOI":"10.1186/1471-2105-12-436","ISSN":"1471-2105","issue":"1","journalAbbreviation":"BMC Bioinformatics","language":"en","license":"http://creativecommons.org/licenses/by/2.0","page":"436","source":"DOI.org (Crossref)","title":"clusterMaker: a multi-algorithm clustering plugin for Cytoscape","title-short":"clusterMaker","volume":"12","author":[{"family":"Morris","given":"John H"},{"family":"Apeltsin","given":"Leonard"},{"family":"Newman","given":"Aaron M"},{"family":"Baumbach","given":"Jan"},{"family":"Wittkop","given":"Tobias"},{"family":"Su","given":"Gang"},{"family":"Bader","given":"Gary D"},{"family":"Ferrin","given":"Thomas E"}],"issued":{"date-parts":[["2011",12]]}}}],"schema":"https://github.com/citation-style-language/schema/raw/master/csl-citation.json"} </w:delInstrText>
        </w:r>
        <w:r w:rsidR="002807D4" w:rsidDel="004E1CDA">
          <w:rPr>
            <w:sz w:val="24"/>
            <w:szCs w:val="24"/>
          </w:rPr>
          <w:fldChar w:fldCharType="separate"/>
        </w:r>
        <w:r w:rsidR="001B3062" w:rsidRPr="001B3062" w:rsidDel="004E1CDA">
          <w:rPr>
            <w:sz w:val="24"/>
            <w:vertAlign w:val="superscript"/>
          </w:rPr>
          <w:delText>50</w:delText>
        </w:r>
        <w:r w:rsidR="002807D4" w:rsidDel="004E1CDA">
          <w:rPr>
            <w:sz w:val="24"/>
            <w:szCs w:val="24"/>
          </w:rPr>
          <w:fldChar w:fldCharType="end"/>
        </w:r>
      </w:del>
    </w:p>
    <w:customXmlDelRangeStart w:id="223" w:author="Mathias Jönsson" w:date="2025-01-17T11:33:00Z"/>
    <w:sdt>
      <w:sdtPr>
        <w:tag w:val="goog_rdk_24"/>
        <w:id w:val="1141083243"/>
      </w:sdtPr>
      <w:sdtContent>
        <w:customXmlDelRangeEnd w:id="223"/>
        <w:p w14:paraId="1BC8690B" w14:textId="1A103F5F" w:rsidR="002807D4" w:rsidRPr="002807D4" w:rsidDel="004E1CDA" w:rsidRDefault="00000000">
          <w:pPr>
            <w:rPr>
              <w:del w:id="224" w:author="Mathias Jönsson" w:date="2025-01-18T09:04:00Z" w16du:dateUtc="2025-01-17T22:04:00Z"/>
              <w:rPrChange w:id="225" w:author="Mathias Jönsson" w:date="2025-01-17T11:33:00Z" w16du:dateUtc="2025-01-17T00:33:00Z">
                <w:rPr>
                  <w:del w:id="226" w:author="Mathias Jönsson" w:date="2025-01-18T09:04:00Z" w16du:dateUtc="2025-01-17T22:04:00Z"/>
                  <w:sz w:val="24"/>
                  <w:szCs w:val="24"/>
                </w:rPr>
              </w:rPrChange>
            </w:rPr>
          </w:pPr>
          <w:del w:id="227" w:author="Mathias Jönsson" w:date="2025-01-17T11:33:00Z" w16du:dateUtc="2025-01-17T00:33:00Z">
            <w:r w:rsidDel="002807D4">
              <w:rPr>
                <w:sz w:val="24"/>
                <w:szCs w:val="24"/>
              </w:rPr>
              <w:delText xml:space="preserve">To enable comparisons of iModulon structures between organisms we first identified orthologous genes among seven species represented on </w:delText>
            </w:r>
            <w:r w:rsidDel="002807D4">
              <w:fldChar w:fldCharType="begin"/>
            </w:r>
            <w:r w:rsidDel="002807D4">
              <w:delInstrText>HYPERLINK "http://imodulondb.org" \h</w:delInstrText>
            </w:r>
            <w:r w:rsidDel="002807D4">
              <w:fldChar w:fldCharType="separate"/>
            </w:r>
            <w:r w:rsidDel="002807D4">
              <w:rPr>
                <w:color w:val="1155CC"/>
                <w:sz w:val="24"/>
                <w:szCs w:val="24"/>
                <w:u w:val="single"/>
              </w:rPr>
              <w:delText>imodulondb.org</w:delText>
            </w:r>
            <w:r w:rsidDel="002807D4">
              <w:fldChar w:fldCharType="end"/>
            </w:r>
            <w:r w:rsidDel="002807D4">
              <w:rPr>
                <w:sz w:val="24"/>
                <w:szCs w:val="24"/>
              </w:rPr>
              <w:delText>, (</w:delText>
            </w:r>
            <w:r w:rsidDel="002807D4">
              <w:rPr>
                <w:i/>
                <w:sz w:val="24"/>
                <w:szCs w:val="24"/>
              </w:rPr>
              <w:delText>Escherichia coli, Salmonella enterica, Pseudomonas aeruginosa, Bacillus subtilis, Mycobacterium tuberculosis, S. albidoflavus</w:delText>
            </w:r>
            <w:r w:rsidDel="002807D4">
              <w:rPr>
                <w:sz w:val="24"/>
                <w:szCs w:val="24"/>
              </w:rPr>
              <w:delText xml:space="preserve">, and </w:delText>
            </w:r>
            <w:r w:rsidDel="002807D4">
              <w:rPr>
                <w:i/>
                <w:sz w:val="24"/>
                <w:szCs w:val="24"/>
              </w:rPr>
              <w:delText>Sulfolobus acidocaldarius</w:delText>
            </w:r>
            <w:r w:rsidDel="002807D4">
              <w:rPr>
                <w:sz w:val="24"/>
                <w:szCs w:val="24"/>
              </w:rPr>
              <w:delText xml:space="preserve">) using Orthofinder with default settings (48). These species were chosen to represent a diverse range of phyla, spanning both closely related and distantly related species. All iModulon data files and objects were downloaded from </w:delText>
            </w:r>
            <w:r w:rsidDel="002807D4">
              <w:fldChar w:fldCharType="begin"/>
            </w:r>
            <w:r w:rsidDel="002807D4">
              <w:delInstrText>HYPERLINK "http://imodulondb.org" \h</w:delInstrText>
            </w:r>
            <w:r w:rsidDel="002807D4">
              <w:fldChar w:fldCharType="separate"/>
            </w:r>
            <w:r w:rsidDel="002807D4">
              <w:rPr>
                <w:color w:val="1155CC"/>
                <w:sz w:val="24"/>
                <w:szCs w:val="24"/>
                <w:u w:val="single"/>
              </w:rPr>
              <w:delText>imodulondb.org</w:delText>
            </w:r>
            <w:r w:rsidDel="002807D4">
              <w:fldChar w:fldCharType="end"/>
            </w:r>
            <w:r w:rsidDel="002807D4">
              <w:rPr>
                <w:sz w:val="24"/>
                <w:szCs w:val="24"/>
              </w:rPr>
              <w:delText xml:space="preserve"> (28). The gene weight files of all species describing the iModulon memberships were merged based on orthogroups identified by orthofinder. If more than one gene per species were present in a given orthogroup only the highest gene weight was kept per iModulon. Next, we conducted cosine similarity in a pairwise manner for all </w:delText>
            </w:r>
          </w:del>
          <w:customXmlDelRangeStart w:id="228" w:author="Mathias Jönsson" w:date="2025-01-17T11:33:00Z"/>
          <w:sdt>
            <w:sdtPr>
              <w:tag w:val="goog_rdk_21"/>
              <w:id w:val="1464924761"/>
            </w:sdtPr>
            <w:sdtContent>
              <w:customXmlDelRangeEnd w:id="228"/>
              <w:del w:id="229" w:author="Mathias Jönsson" w:date="2024-11-22T00:42:00Z">
                <w:r>
                  <w:rPr>
                    <w:sz w:val="24"/>
                    <w:szCs w:val="24"/>
                  </w:rPr>
                  <w:delText>iModulons, and</w:delText>
                </w:r>
              </w:del>
              <w:customXmlDelRangeStart w:id="230" w:author="Mathias Jönsson" w:date="2025-01-17T11:33:00Z"/>
            </w:sdtContent>
          </w:sdt>
          <w:customXmlDelRangeEnd w:id="230"/>
          <w:customXmlDelRangeStart w:id="231" w:author="Mathias Jönsson" w:date="2025-01-17T11:33:00Z"/>
          <w:sdt>
            <w:sdtPr>
              <w:tag w:val="goog_rdk_22"/>
              <w:id w:val="-1533494533"/>
            </w:sdtPr>
            <w:sdtContent>
              <w:customXmlDelRangeEnd w:id="231"/>
              <w:customXmlDelRangeStart w:id="232" w:author="Mathias Jönsson" w:date="2025-01-17T11:33:00Z"/>
            </w:sdtContent>
          </w:sdt>
          <w:customXmlDelRangeEnd w:id="232"/>
          <w:del w:id="233" w:author="Mathias Jönsson" w:date="2025-01-17T11:33:00Z" w16du:dateUtc="2025-01-17T00:33:00Z">
            <w:r w:rsidDel="002807D4">
              <w:rPr>
                <w:sz w:val="24"/>
                <w:szCs w:val="24"/>
              </w:rPr>
              <w:delText xml:space="preserve"> visualized the similarities using Cytoscape (49). Edge weights were filtered (0.648) to only show the top 1500 edge weights, and we used the MCL cluster algorithm from the clusterMaker app to identify clusters of iModulons (50).</w:delText>
            </w:r>
          </w:del>
          <w:customXmlDelRangeStart w:id="234" w:author="Mathias Jönsson" w:date="2025-01-17T11:32:00Z"/>
          <w:sdt>
            <w:sdtPr>
              <w:tag w:val="goog_rdk_23"/>
              <w:id w:val="-2112964895"/>
            </w:sdtPr>
            <w:sdtContent>
              <w:customXmlDelRangeEnd w:id="234"/>
              <w:customXmlDelRangeStart w:id="235" w:author="Mathias Jönsson" w:date="2025-01-17T11:32:00Z"/>
            </w:sdtContent>
          </w:sdt>
          <w:customXmlDelRangeEnd w:id="235"/>
        </w:p>
        <w:customXmlDelRangeStart w:id="236" w:author="Mathias Jönsson" w:date="2025-01-17T11:33:00Z"/>
      </w:sdtContent>
    </w:sdt>
    <w:customXmlDelRangeEnd w:id="236"/>
    <w:p w14:paraId="00000034" w14:textId="6A0A81F5" w:rsidR="00641530" w:rsidDel="004E1CDA" w:rsidRDefault="00000000">
      <w:pPr>
        <w:pStyle w:val="Heading3"/>
        <w:rPr>
          <w:del w:id="237" w:author="Mathias Jönsson" w:date="2025-01-18T09:04:00Z" w16du:dateUtc="2025-01-17T22:04:00Z"/>
        </w:rPr>
      </w:pPr>
      <w:bookmarkStart w:id="238" w:name="_heading=h.17dp8vu" w:colFirst="0" w:colLast="0"/>
      <w:bookmarkEnd w:id="238"/>
      <w:del w:id="239" w:author="Mathias Jönsson" w:date="2025-01-18T09:04:00Z" w16du:dateUtc="2025-01-17T22:04:00Z">
        <w:r w:rsidDel="004E1CDA">
          <w:delText>Characterization of iModulons</w:delText>
        </w:r>
      </w:del>
    </w:p>
    <w:p w14:paraId="00000035" w14:textId="377B194E" w:rsidR="00641530" w:rsidDel="004E1CDA" w:rsidRDefault="00000000">
      <w:pPr>
        <w:rPr>
          <w:del w:id="240" w:author="Mathias Jönsson" w:date="2025-01-18T09:04:00Z" w16du:dateUtc="2025-01-17T22:04:00Z"/>
          <w:sz w:val="24"/>
          <w:szCs w:val="24"/>
        </w:rPr>
      </w:pPr>
      <w:del w:id="241" w:author="Mathias Jönsson" w:date="2025-01-18T09:04:00Z" w16du:dateUtc="2025-01-17T22:04:00Z">
        <w:r w:rsidDel="004E1CDA">
          <w:rPr>
            <w:sz w:val="24"/>
            <w:szCs w:val="24"/>
          </w:rPr>
          <w:delText>To facilitate iModulon characterization, we used the PyModulon Python package</w:delText>
        </w:r>
      </w:del>
      <w:del w:id="242" w:author="Mathias Jönsson" w:date="2025-01-17T13:33:00Z" w16du:dateUtc="2025-01-17T02:33:00Z">
        <w:r w:rsidDel="00686354">
          <w:rPr>
            <w:sz w:val="24"/>
            <w:szCs w:val="24"/>
          </w:rPr>
          <w:delText xml:space="preserve"> </w:delText>
        </w:r>
      </w:del>
      <w:del w:id="243" w:author="Mathias Jönsson" w:date="2025-01-18T09:04:00Z" w16du:dateUtc="2025-01-17T22:04:00Z">
        <w:r w:rsidR="002807D4" w:rsidDel="004E1CDA">
          <w:rPr>
            <w:sz w:val="24"/>
            <w:szCs w:val="24"/>
          </w:rPr>
          <w:fldChar w:fldCharType="begin"/>
        </w:r>
        <w:r w:rsidR="001B3062" w:rsidDel="004E1CDA">
          <w:rPr>
            <w:sz w:val="24"/>
            <w:szCs w:val="24"/>
          </w:rPr>
          <w:delInstrText xml:space="preserve"> ADDIN ZOTERO_ITEM CSL_CITATION {"citationID":"el97VSfN","properties":{"formattedCitation":"\\super 51\\nosupersub{}","plainCitation":"51","noteIndex":0},"citationItems":[{"id":68,"uris":["http://zotero.org/users/local/Ts7jirce/items/VSR866GJ"],"itemData":{"id":68,"type":"article","abstract":"Abstract\n          \n            We are firmly in the era of biological big data. Millions of omics datasets are publicly accessible and can be employed to support scientific research or build a holistic view of an organism. Here, we introduce a workflow that converts all public gene expression data for a microbe into a dynamic representation of the organism’s transcriptional regulatory network. This five-step process walks researchers through the mining, processing, curation, analysis, and characterization of all available expression data, using\n            Bacillus subtilis\n            as an example. The resulting reconstruction of the\n            B. subtilis\n            regulatory network can be leveraged to predict new regulons and analyze datasets in the context of all published data. The results are hosted at\n            https://imodulondb.org/\n            , and additional analyses can be performed using the PyModulon Python package. As the number of publicly available datasets increases, this pipeline will be applicable to a wide range of microbial pathogens and cell factories.","DOI":"10.1101/2021.07.01.450581","language":"en","source":"Bioinformatics","title":"Mining all publicly available expression data to compute dynamic microbial transcriptional regulatory networks","URL":"http://biorxiv.org/lookup/doi/10.1101/2021.07.01.450581","author":[{"family":"Sastry","given":"Anand V."},{"family":"Poudel","given":"Saugat"},{"family":"Rychel","given":"Kevin"},{"family":"Yoo","given":"Reo"},{"family":"Lamoureux","given":"Cameron R."},{"family":"Chauhan","given":"Siddharth"},{"family":"Haiman","given":"Zachary B."},{"family":"Al Bulushi","given":"Tahani"},{"family":"Seif","given":"Yara"},{"family":"Palsson","given":"Bernhard O."}],"accessed":{"date-parts":[["2024",8,22]]},"issued":{"date-parts":[["2021",7,2]]}}}],"schema":"https://github.com/citation-style-language/schema/raw/master/csl-citation.json"} </w:delInstrText>
        </w:r>
        <w:r w:rsidR="002807D4" w:rsidDel="004E1CDA">
          <w:rPr>
            <w:sz w:val="24"/>
            <w:szCs w:val="24"/>
          </w:rPr>
          <w:fldChar w:fldCharType="separate"/>
        </w:r>
        <w:r w:rsidR="001B3062" w:rsidRPr="001B3062" w:rsidDel="004E1CDA">
          <w:rPr>
            <w:sz w:val="24"/>
            <w:vertAlign w:val="superscript"/>
          </w:rPr>
          <w:delText>51</w:delText>
        </w:r>
        <w:r w:rsidR="002807D4" w:rsidDel="004E1CDA">
          <w:rPr>
            <w:sz w:val="24"/>
            <w:szCs w:val="24"/>
          </w:rPr>
          <w:fldChar w:fldCharType="end"/>
        </w:r>
      </w:del>
      <w:del w:id="244" w:author="Mathias Jönsson" w:date="2025-01-17T11:36:00Z" w16du:dateUtc="2025-01-17T00:36:00Z">
        <w:r w:rsidDel="002807D4">
          <w:rPr>
            <w:sz w:val="24"/>
            <w:szCs w:val="24"/>
          </w:rPr>
          <w:delText>(51)</w:delText>
        </w:r>
      </w:del>
      <w:del w:id="245" w:author="Mathias Jönsson" w:date="2025-01-18T09:04:00Z" w16du:dateUtc="2025-01-17T22:04:00Z">
        <w:r w:rsidDel="004E1CDA">
          <w:rPr>
            <w:sz w:val="24"/>
            <w:szCs w:val="24"/>
          </w:rPr>
          <w:delText xml:space="preserve">. </w:delText>
        </w:r>
        <w:r w:rsidDel="004E1CDA">
          <w:rPr>
            <w:i/>
            <w:sz w:val="24"/>
            <w:szCs w:val="24"/>
          </w:rPr>
          <w:delText>k</w:delText>
        </w:r>
        <w:r w:rsidDel="004E1CDA">
          <w:rPr>
            <w:sz w:val="24"/>
            <w:szCs w:val="24"/>
          </w:rPr>
          <w:delText>-means clustering was used to identify component-specific thresholds, as per PyModulon recommendation</w:delText>
        </w:r>
      </w:del>
      <w:customXmlDelRangeStart w:id="246" w:author="Mathias Jönsson" w:date="2025-01-18T09:04:00Z"/>
      <w:sdt>
        <w:sdtPr>
          <w:tag w:val="goog_rdk_25"/>
          <w:id w:val="1120726616"/>
        </w:sdtPr>
        <w:sdtContent>
          <w:customXmlDelRangeEnd w:id="246"/>
          <w:customXmlDelRangeStart w:id="247" w:author="Mathias Jönsson" w:date="2025-01-18T09:04:00Z"/>
        </w:sdtContent>
      </w:sdt>
      <w:customXmlDelRangeEnd w:id="247"/>
      <w:customXmlDelRangeStart w:id="248" w:author="Mathias Jönsson" w:date="2025-01-18T09:04:00Z"/>
      <w:sdt>
        <w:sdtPr>
          <w:tag w:val="goog_rdk_26"/>
          <w:id w:val="20065902"/>
        </w:sdtPr>
        <w:sdtContent>
          <w:customXmlDelRangeEnd w:id="248"/>
          <w:del w:id="249" w:author="Mathias Jönsson" w:date="2024-11-20T02:49:00Z">
            <w:r>
              <w:rPr>
                <w:sz w:val="24"/>
                <w:szCs w:val="24"/>
              </w:rPr>
              <w:delText xml:space="preserve">. </w:delText>
            </w:r>
          </w:del>
          <w:customXmlDelRangeStart w:id="250" w:author="Mathias Jönsson" w:date="2025-01-18T09:04:00Z"/>
        </w:sdtContent>
      </w:sdt>
      <w:customXmlDelRangeEnd w:id="250"/>
      <w:customXmlDelRangeStart w:id="251" w:author="Mathias Jönsson" w:date="2025-01-18T09:04:00Z"/>
      <w:sdt>
        <w:sdtPr>
          <w:tag w:val="goog_rdk_27"/>
          <w:id w:val="-2031567425"/>
        </w:sdtPr>
        <w:sdtContent>
          <w:customXmlDelRangeEnd w:id="251"/>
          <w:customXmlDelRangeStart w:id="252" w:author="Mathias Jönsson" w:date="2025-01-18T09:04:00Z"/>
        </w:sdtContent>
      </w:sdt>
      <w:customXmlDelRangeEnd w:id="252"/>
      <w:customXmlDelRangeStart w:id="253" w:author="Mathias Jönsson" w:date="2025-01-18T09:04:00Z"/>
      <w:sdt>
        <w:sdtPr>
          <w:tag w:val="goog_rdk_28"/>
          <w:id w:val="-1435743722"/>
        </w:sdtPr>
        <w:sdtContent>
          <w:customXmlDelRangeEnd w:id="253"/>
          <w:del w:id="254" w:author="Mathias Jönsson" w:date="2024-11-20T02:49:00Z">
            <w:r>
              <w:rPr>
                <w:sz w:val="24"/>
                <w:szCs w:val="24"/>
              </w:rPr>
              <w:delText>M</w:delText>
            </w:r>
          </w:del>
          <w:customXmlDelRangeStart w:id="255" w:author="Mathias Jönsson" w:date="2025-01-18T09:04:00Z"/>
        </w:sdtContent>
      </w:sdt>
      <w:customXmlDelRangeEnd w:id="255"/>
      <w:del w:id="256" w:author="Mathias Jönsson" w:date="2025-01-18T09:04:00Z" w16du:dateUtc="2025-01-17T22:04:00Z">
        <w:r w:rsidDel="004E1CDA">
          <w:rPr>
            <w:sz w:val="24"/>
            <w:szCs w:val="24"/>
          </w:rPr>
          <w:delText>anual editing of 16</w:delText>
        </w:r>
      </w:del>
      <w:customXmlDelRangeStart w:id="257" w:author="Mathias Jönsson" w:date="2025-01-18T09:04:00Z"/>
      <w:sdt>
        <w:sdtPr>
          <w:tag w:val="goog_rdk_29"/>
          <w:id w:val="-1880156013"/>
        </w:sdtPr>
        <w:sdtContent>
          <w:customXmlDelRangeEnd w:id="257"/>
          <w:del w:id="258" w:author="Mathias Jönsson" w:date="2024-11-20T02:49:00Z">
            <w:r>
              <w:rPr>
                <w:sz w:val="24"/>
                <w:szCs w:val="24"/>
              </w:rPr>
              <w:delText>some</w:delText>
            </w:r>
          </w:del>
          <w:customXmlDelRangeStart w:id="259" w:author="Mathias Jönsson" w:date="2025-01-18T09:04:00Z"/>
        </w:sdtContent>
      </w:sdt>
      <w:customXmlDelRangeEnd w:id="259"/>
      <w:del w:id="260" w:author="Mathias Jönsson" w:date="2025-01-18T09:04:00Z" w16du:dateUtc="2025-01-17T22:04:00Z">
        <w:r w:rsidDel="004E1CDA">
          <w:rPr>
            <w:sz w:val="24"/>
            <w:szCs w:val="24"/>
          </w:rPr>
          <w:delText xml:space="preserve"> iModulon thresholds </w:delText>
        </w:r>
      </w:del>
      <w:customXmlDelRangeStart w:id="261" w:author="Mathias Jönsson" w:date="2025-01-18T09:04:00Z"/>
      <w:sdt>
        <w:sdtPr>
          <w:tag w:val="goog_rdk_30"/>
          <w:id w:val="-14315523"/>
        </w:sdtPr>
        <w:sdtContent>
          <w:customXmlDelRangeEnd w:id="261"/>
          <w:del w:id="262" w:author="Mathias Jönsson" w:date="2024-11-20T02:49:00Z">
            <w:r>
              <w:rPr>
                <w:sz w:val="24"/>
                <w:szCs w:val="24"/>
              </w:rPr>
              <w:delText xml:space="preserve">were done </w:delText>
            </w:r>
          </w:del>
          <w:customXmlDelRangeStart w:id="263" w:author="Mathias Jönsson" w:date="2025-01-18T09:04:00Z"/>
        </w:sdtContent>
      </w:sdt>
      <w:customXmlDelRangeEnd w:id="263"/>
      <w:del w:id="264" w:author="Mathias Jönsson" w:date="2025-01-18T09:04:00Z" w16du:dateUtc="2025-01-17T22:04:00Z">
        <w:r w:rsidDel="004E1CDA">
          <w:rPr>
            <w:sz w:val="24"/>
            <w:szCs w:val="24"/>
          </w:rPr>
          <w:delText>to improve characterization efforts.</w:delText>
        </w:r>
      </w:del>
      <w:del w:id="265" w:author="Mathias Jönsson" w:date="2025-01-17T11:37:00Z" w16du:dateUtc="2025-01-17T00:37:00Z">
        <w:r w:rsidDel="002807D4">
          <w:rPr>
            <w:sz w:val="24"/>
            <w:szCs w:val="24"/>
          </w:rPr>
          <w:delText xml:space="preserve"> </w:delText>
        </w:r>
      </w:del>
      <w:customXmlDelRangeStart w:id="266" w:author="Mathias Jönsson" w:date="2025-01-17T11:37:00Z"/>
      <w:sdt>
        <w:sdtPr>
          <w:tag w:val="goog_rdk_31"/>
          <w:id w:val="1132826500"/>
        </w:sdtPr>
        <w:sdtContent>
          <w:customXmlDelRangeEnd w:id="266"/>
          <w:customXmlDelRangeStart w:id="267" w:author="Mathias Jönsson" w:date="2025-01-17T11:37:00Z"/>
        </w:sdtContent>
      </w:sdt>
      <w:customXmlDelRangeEnd w:id="267"/>
      <w:del w:id="268" w:author="Mathias Jönsson" w:date="2025-01-18T09:04:00Z" w16du:dateUtc="2025-01-17T22:04:00Z">
        <w:r w:rsidDel="004E1CDA">
          <w:rPr>
            <w:sz w:val="24"/>
            <w:szCs w:val="24"/>
          </w:rPr>
          <w:delText xml:space="preserve">The iModulons were characterized by information from public databases, literature and based on similarities to other iModulons from other species in our iModulome analysis. Gene annotations and operon information was downloaded from </w:delText>
        </w:r>
        <w:r w:rsidR="00641530" w:rsidDel="004E1CDA">
          <w:fldChar w:fldCharType="begin"/>
        </w:r>
        <w:r w:rsidR="00641530" w:rsidDel="004E1CDA">
          <w:delInstrText>HYPERLINK "http://biocyc.org" \h</w:delInstrText>
        </w:r>
        <w:r w:rsidR="00641530" w:rsidDel="004E1CDA">
          <w:fldChar w:fldCharType="separate"/>
        </w:r>
        <w:r w:rsidR="00641530" w:rsidDel="004E1CDA">
          <w:rPr>
            <w:color w:val="1155CC"/>
            <w:sz w:val="24"/>
            <w:szCs w:val="24"/>
            <w:u w:val="single"/>
          </w:rPr>
          <w:delText>Biocyc.org</w:delText>
        </w:r>
        <w:r w:rsidR="00641530" w:rsidDel="004E1CDA">
          <w:fldChar w:fldCharType="end"/>
        </w:r>
      </w:del>
      <w:del w:id="269" w:author="Mathias Jönsson" w:date="2025-01-17T13:33:00Z" w16du:dateUtc="2025-01-17T02:33:00Z">
        <w:r w:rsidDel="00686354">
          <w:rPr>
            <w:sz w:val="24"/>
            <w:szCs w:val="24"/>
          </w:rPr>
          <w:delText xml:space="preserve"> </w:delText>
        </w:r>
      </w:del>
      <w:del w:id="270" w:author="Mathias Jönsson" w:date="2025-01-18T09:04:00Z" w16du:dateUtc="2025-01-17T22:04:00Z">
        <w:r w:rsidR="002807D4" w:rsidDel="004E1CDA">
          <w:rPr>
            <w:sz w:val="24"/>
            <w:szCs w:val="24"/>
          </w:rPr>
          <w:fldChar w:fldCharType="begin"/>
        </w:r>
        <w:r w:rsidR="001B3062" w:rsidDel="004E1CDA">
          <w:rPr>
            <w:sz w:val="24"/>
            <w:szCs w:val="24"/>
          </w:rPr>
          <w:delInstrText xml:space="preserve"> ADDIN ZOTERO_ITEM CSL_CITATION {"citationID":"eBKW0bGy","properties":{"formattedCitation":"\\super 52\\nosupersub{}","plainCitation":"52","noteIndex":0},"citationItems":[{"id":93,"uris":["http://zotero.org/users/local/Ts7jirce/items/LB68AUYM"],"itemData":{"id":93,"type":"article-journal","abstract":"Abstract\n            BioCyc.org is a microbial genome Web portal that combines thousands of genomes with additional information inferred by computer programs, imported from other databases and curated from the biomedical literature by biologist curators. BioCyc also provides an extensive range of query tools, visualization services and analysis software. Recent advances in BioCyc include an expansion in the content of BioCyc in terms of both the number of genomes and the types of information available for each genome; an expansion in the amount of curated content within BioCyc; and new developments in the BioCyc software tools including redesigned gene/protein pages and metabolite pages; new search tools; a new sequence-alignment tool; a new tool for visualizing groups of related metabolic pathways; and a facility called SmartTables, which enables biologists to perform analyses that previously would have required a programmer’s assistance.","container-title":"Briefings in Bioinformatics","DOI":"10.1093/bib/bbx085","ISSN":"1467-5463, 1477-4054","issue":"4","language":"en","license":"https://academic.oup.com/journals/pages/open_access/funder_policies/chorus/standard_publication_model","page":"1085-1093","source":"DOI.org (Crossref)","title":"The BioCyc collection of microbial genomes and metabolic pathways","volume":"20","author":[{"family":"Karp","given":"Peter D"},{"family":"Billington","given":"Richard"},{"family":"Caspi","given":"Ron"},{"family":"Fulcher","given":"Carol A"},{"family":"Latendresse","given":"Mario"},{"family":"Kothari","given":"Anamika"},{"family":"Keseler","given":"Ingrid M"},{"family":"Krummenacker","given":"Markus"},{"family":"Midford","given":"Peter E"},{"family":"Ong","given":"Quang"},{"family":"Ong","given":"Wai Kit"},{"family":"Paley","given":"Suzanne M"},{"family":"Subhraveti","given":"Pallavi"}],"issued":{"date-parts":[["2019",7,19]]}}}],"schema":"https://github.com/citation-style-language/schema/raw/master/csl-citation.json"} </w:delInstrText>
        </w:r>
        <w:r w:rsidR="002807D4" w:rsidDel="004E1CDA">
          <w:rPr>
            <w:sz w:val="24"/>
            <w:szCs w:val="24"/>
          </w:rPr>
          <w:fldChar w:fldCharType="separate"/>
        </w:r>
        <w:r w:rsidR="001B3062" w:rsidRPr="001B3062" w:rsidDel="004E1CDA">
          <w:rPr>
            <w:sz w:val="24"/>
            <w:vertAlign w:val="superscript"/>
          </w:rPr>
          <w:delText>52</w:delText>
        </w:r>
        <w:r w:rsidR="002807D4" w:rsidDel="004E1CDA">
          <w:rPr>
            <w:sz w:val="24"/>
            <w:szCs w:val="24"/>
          </w:rPr>
          <w:fldChar w:fldCharType="end"/>
        </w:r>
      </w:del>
      <w:del w:id="271" w:author="Mathias Jönsson" w:date="2025-01-17T11:37:00Z" w16du:dateUtc="2025-01-17T00:37:00Z">
        <w:r w:rsidDel="002807D4">
          <w:rPr>
            <w:sz w:val="24"/>
            <w:szCs w:val="24"/>
          </w:rPr>
          <w:delText>(52)</w:delText>
        </w:r>
      </w:del>
      <w:del w:id="272" w:author="Mathias Jönsson" w:date="2025-01-18T09:04:00Z" w16du:dateUtc="2025-01-17T22:04:00Z">
        <w:r w:rsidDel="004E1CDA">
          <w:rPr>
            <w:sz w:val="24"/>
            <w:szCs w:val="24"/>
          </w:rPr>
          <w:delText>. BGC regions were annotated using antiSMASH with default settings</w:delText>
        </w:r>
      </w:del>
      <w:del w:id="273" w:author="Mathias Jönsson" w:date="2025-01-17T13:33:00Z" w16du:dateUtc="2025-01-17T02:33:00Z">
        <w:r w:rsidDel="00686354">
          <w:rPr>
            <w:sz w:val="24"/>
            <w:szCs w:val="24"/>
          </w:rPr>
          <w:delText xml:space="preserve"> </w:delText>
        </w:r>
      </w:del>
      <w:del w:id="274" w:author="Mathias Jönsson" w:date="2025-01-18T09:04:00Z" w16du:dateUtc="2025-01-17T22:04:00Z">
        <w:r w:rsidR="002807D4" w:rsidDel="004E1CDA">
          <w:rPr>
            <w:sz w:val="24"/>
            <w:szCs w:val="24"/>
          </w:rPr>
          <w:fldChar w:fldCharType="begin"/>
        </w:r>
        <w:r w:rsidR="001B3062" w:rsidDel="004E1CDA">
          <w:rPr>
            <w:sz w:val="24"/>
            <w:szCs w:val="24"/>
          </w:rPr>
          <w:delInstrText xml:space="preserve"> ADDIN ZOTERO_ITEM CSL_CITATION {"citationID":"pdL23Lwm","properties":{"formattedCitation":"\\super 53\\nosupersub{}","plainCitation":"53","noteIndex":0},"citationItems":[{"id":95,"uris":["http://zotero.org/users/local/Ts7jirce/items/6CCDG5HQ"],"itemData":{"id":95,"type":"article-journal","abstract":"Abstract\n            Microorganisms produce small bioactive compounds as part of their secondary or specialised metabolism. Often, such metabolites have antimicrobial, anticancer, antifungal, antiviral or other bio-activities and thus play an important role for applications in medicine and agriculture. In the past decade, genome mining has become a widely-used method to explore, access, and analyse the available biodiversity of these compounds. Since 2011, the ‘antibiotics and secondary metabolite analysis shell—antiSMASH’ (https://antismash.secondarymetabolites.org/) has supported researchers in their microbial genome mining tasks, both as a free to use web server and as a standalone tool under an OSI-approved open source licence. It is currently the most widely used tool for detecting and characterising biosynthetic gene clusters (BGCs) in archaea, bacteria, and fungi. Here, we present the updated version 7 of antiSMASH. antiSMASH 7 increases the number of supported cluster types from 71 to 81, as well as containing improvements in the areas of chemical structure prediction, enzymatic assembly-line visualisation and gene cluster regulation.","container-title":"Nucleic Acids Research","DOI":"10.1093/nar/gkad344","ISSN":"0305-1048, 1362-4962","issue":"W1","language":"en","license":"https://creativecommons.org/licenses/by/4.0/","page":"W46-W50","source":"DOI.org (Crossref)","title":"antiSMASH 7.0: new and improved predictions for detection, regulation, chemical structures and visualisation","title-short":"antiSMASH 7.0","volume":"51","author":[{"family":"Blin","given":"Kai"},{"family":"Shaw","given":"Simon"},{"family":"Augustijn","given":"Hannah E"},{"family":"Reitz","given":"Zachary L"},{"family":"Biermann","given":"Friederike"},{"family":"Alanjary","given":"Mohammad"},{"family":"Fetter","given":"Artem"},{"family":"Terlouw","given":"Barbara R"},{"family":"Metcalf","given":"William W"},{"family":"Helfrich","given":"Eric J N"},{"family":"van Wezel","given":"Gilles P"},{"family":"Medema","given":"Marnix H"},{"family":"Weber","given":"Tilmann"}],"issued":{"date-parts":[["2023",7,5]]}}}],"schema":"https://github.com/citation-style-language/schema/raw/master/csl-citation.json"} </w:delInstrText>
        </w:r>
        <w:r w:rsidR="002807D4" w:rsidDel="004E1CDA">
          <w:rPr>
            <w:sz w:val="24"/>
            <w:szCs w:val="24"/>
          </w:rPr>
          <w:fldChar w:fldCharType="separate"/>
        </w:r>
        <w:r w:rsidR="001B3062" w:rsidRPr="001B3062" w:rsidDel="004E1CDA">
          <w:rPr>
            <w:sz w:val="24"/>
            <w:vertAlign w:val="superscript"/>
          </w:rPr>
          <w:delText>53</w:delText>
        </w:r>
        <w:r w:rsidR="002807D4" w:rsidDel="004E1CDA">
          <w:rPr>
            <w:sz w:val="24"/>
            <w:szCs w:val="24"/>
          </w:rPr>
          <w:fldChar w:fldCharType="end"/>
        </w:r>
      </w:del>
      <w:del w:id="275" w:author="Mathias Jönsson" w:date="2025-01-17T11:38:00Z" w16du:dateUtc="2025-01-17T00:38:00Z">
        <w:r w:rsidDel="002807D4">
          <w:rPr>
            <w:sz w:val="24"/>
            <w:szCs w:val="24"/>
          </w:rPr>
          <w:delText>(53)</w:delText>
        </w:r>
      </w:del>
      <w:del w:id="276" w:author="Mathias Jönsson" w:date="2025-01-18T09:04:00Z" w16du:dateUtc="2025-01-17T22:04:00Z">
        <w:r w:rsidDel="004E1CDA">
          <w:rPr>
            <w:sz w:val="24"/>
            <w:szCs w:val="24"/>
          </w:rPr>
          <w:delText>. Code for our analysis pipeline</w:delText>
        </w:r>
      </w:del>
      <w:customXmlDelRangeStart w:id="277" w:author="Mathias Jönsson" w:date="2025-01-18T09:04:00Z"/>
      <w:sdt>
        <w:sdtPr>
          <w:tag w:val="goog_rdk_32"/>
          <w:id w:val="335968631"/>
        </w:sdtPr>
        <w:sdtContent>
          <w:customXmlDelRangeEnd w:id="277"/>
          <w:customXmlDelRangeStart w:id="278" w:author="Mathias Jönsson" w:date="2025-01-18T09:04:00Z"/>
        </w:sdtContent>
      </w:sdt>
      <w:customXmlDelRangeEnd w:id="278"/>
      <w:del w:id="279" w:author="Mathias Jönsson" w:date="2025-01-18T09:04:00Z" w16du:dateUtc="2025-01-17T22:04:00Z">
        <w:r w:rsidDel="004E1CDA">
          <w:rPr>
            <w:sz w:val="24"/>
            <w:szCs w:val="24"/>
          </w:rPr>
          <w:delText xml:space="preserve"> and </w:delText>
        </w:r>
      </w:del>
      <w:customXmlDelRangeStart w:id="280" w:author="Mathias Jönsson" w:date="2025-01-18T09:04:00Z"/>
      <w:sdt>
        <w:sdtPr>
          <w:tag w:val="goog_rdk_33"/>
          <w:id w:val="316159883"/>
        </w:sdtPr>
        <w:sdtContent>
          <w:customXmlDelRangeEnd w:id="280"/>
          <w:customXmlDelRangeStart w:id="281" w:author="Mathias Jönsson" w:date="2025-01-18T09:04:00Z"/>
        </w:sdtContent>
      </w:sdt>
      <w:customXmlDelRangeEnd w:id="281"/>
      <w:customXmlDelRangeStart w:id="282" w:author="Mathias Jönsson" w:date="2025-01-18T09:04:00Z"/>
      <w:sdt>
        <w:sdtPr>
          <w:tag w:val="goog_rdk_34"/>
          <w:id w:val="486750039"/>
        </w:sdtPr>
        <w:sdtContent>
          <w:customXmlDelRangeEnd w:id="282"/>
          <w:del w:id="283" w:author="Mathias Jönsson" w:date="2024-11-20T19:49:00Z">
            <w:r>
              <w:rPr>
                <w:sz w:val="24"/>
                <w:szCs w:val="24"/>
              </w:rPr>
              <w:delText>description</w:delText>
            </w:r>
          </w:del>
          <w:customXmlDelRangeStart w:id="284" w:author="Mathias Jönsson" w:date="2025-01-18T09:04:00Z"/>
        </w:sdtContent>
      </w:sdt>
      <w:customXmlDelRangeEnd w:id="284"/>
      <w:del w:id="285" w:author="Mathias Jönsson" w:date="2025-01-18T09:04:00Z" w16du:dateUtc="2025-01-17T22:04:00Z">
        <w:r w:rsidDel="004E1CDA">
          <w:rPr>
            <w:sz w:val="24"/>
            <w:szCs w:val="24"/>
          </w:rPr>
          <w:delText xml:space="preserve"> of iModulons is maintained on github (</w:delText>
        </w:r>
        <w:r w:rsidR="00641530" w:rsidDel="004E1CDA">
          <w:fldChar w:fldCharType="begin"/>
        </w:r>
        <w:r w:rsidR="00641530" w:rsidDel="004E1CDA">
          <w:delInstrText>HYPERLINK "https://github.com/biosustain/salb_imodulons" \h</w:delInstrText>
        </w:r>
        <w:r w:rsidR="00641530" w:rsidDel="004E1CDA">
          <w:fldChar w:fldCharType="separate"/>
        </w:r>
        <w:r w:rsidR="00641530" w:rsidDel="004E1CDA">
          <w:rPr>
            <w:color w:val="1155CC"/>
            <w:sz w:val="24"/>
            <w:szCs w:val="24"/>
            <w:u w:val="single"/>
          </w:rPr>
          <w:delText>https://github.com/biosustain/salb_imodulons</w:delText>
        </w:r>
        <w:r w:rsidR="00641530" w:rsidDel="004E1CDA">
          <w:fldChar w:fldCharType="end"/>
        </w:r>
        <w:r w:rsidDel="004E1CDA">
          <w:rPr>
            <w:sz w:val="24"/>
            <w:szCs w:val="24"/>
          </w:rPr>
          <w:delText>).</w:delText>
        </w:r>
      </w:del>
    </w:p>
    <w:p w14:paraId="00000036" w14:textId="77777777" w:rsidR="00641530" w:rsidRDefault="00641530"/>
    <w:p w14:paraId="00000037" w14:textId="77777777" w:rsidR="00641530" w:rsidRDefault="00000000">
      <w:pPr>
        <w:pStyle w:val="Heading2"/>
      </w:pPr>
      <w:bookmarkStart w:id="286" w:name="_heading=h.3rdcrjn" w:colFirst="0" w:colLast="0"/>
      <w:bookmarkEnd w:id="286"/>
      <w:r>
        <w:t>Results</w:t>
      </w:r>
    </w:p>
    <w:p w14:paraId="00000038" w14:textId="77777777" w:rsidR="00641530" w:rsidRDefault="00000000">
      <w:pPr>
        <w:pStyle w:val="Heading3"/>
      </w:pPr>
      <w:bookmarkStart w:id="287" w:name="_heading=h.26in1rg" w:colFirst="0" w:colLast="0"/>
      <w:bookmarkEnd w:id="287"/>
      <w:r>
        <w:t xml:space="preserve">Independent component analysis reveals 78 </w:t>
      </w:r>
      <w:proofErr w:type="spellStart"/>
      <w:r>
        <w:t>iModulons</w:t>
      </w:r>
      <w:proofErr w:type="spellEnd"/>
      <w:r>
        <w:t>.</w:t>
      </w:r>
    </w:p>
    <w:p w14:paraId="00000039" w14:textId="65E7F900" w:rsidR="00641530" w:rsidRDefault="00000000">
      <w:pPr>
        <w:rPr>
          <w:sz w:val="24"/>
          <w:szCs w:val="24"/>
        </w:rPr>
      </w:pPr>
      <w:r>
        <w:rPr>
          <w:sz w:val="24"/>
          <w:szCs w:val="24"/>
        </w:rPr>
        <w:t xml:space="preserve">To capture a wide range of expression states we cultured </w:t>
      </w:r>
      <w:r>
        <w:rPr>
          <w:i/>
          <w:sz w:val="24"/>
          <w:szCs w:val="24"/>
        </w:rPr>
        <w:t xml:space="preserve">S. </w:t>
      </w:r>
      <w:proofErr w:type="spellStart"/>
      <w:r>
        <w:rPr>
          <w:i/>
          <w:sz w:val="24"/>
          <w:szCs w:val="24"/>
        </w:rPr>
        <w:t>albidoflavus</w:t>
      </w:r>
      <w:proofErr w:type="spellEnd"/>
      <w:r>
        <w:rPr>
          <w:sz w:val="24"/>
          <w:szCs w:val="24"/>
        </w:rPr>
        <w:t xml:space="preserve"> in 68 unique growth conditions. These conditions included different stressors, genome modifications, and nutrient sources, which were chosen based on activity screening using </w:t>
      </w:r>
      <w:proofErr w:type="spellStart"/>
      <w:r>
        <w:rPr>
          <w:sz w:val="24"/>
          <w:szCs w:val="24"/>
        </w:rPr>
        <w:t>Biolog</w:t>
      </w:r>
      <w:proofErr w:type="spellEnd"/>
      <w:r>
        <w:rPr>
          <w:sz w:val="24"/>
          <w:szCs w:val="24"/>
        </w:rPr>
        <w:t xml:space="preserve"> Phenotype Microarrays (</w:t>
      </w:r>
      <w:del w:id="288" w:author="Mathias Jönsson" w:date="2025-01-19T07:52:00Z" w16du:dateUtc="2025-01-18T20:52:00Z">
        <w:r w:rsidDel="00946880">
          <w:rPr>
            <w:sz w:val="24"/>
            <w:szCs w:val="24"/>
          </w:rPr>
          <w:delText xml:space="preserve">Supplementary </w:delText>
        </w:r>
      </w:del>
      <w:r>
        <w:rPr>
          <w:sz w:val="24"/>
          <w:szCs w:val="24"/>
        </w:rPr>
        <w:t xml:space="preserve">Table </w:t>
      </w:r>
      <w:ins w:id="289" w:author="Mathias Jönsson" w:date="2025-01-19T07:52:00Z" w16du:dateUtc="2025-01-18T20:52:00Z">
        <w:r w:rsidR="00946880">
          <w:rPr>
            <w:sz w:val="24"/>
            <w:szCs w:val="24"/>
          </w:rPr>
          <w:t>S</w:t>
        </w:r>
      </w:ins>
      <w:del w:id="290" w:author="Mathias Jönsson" w:date="2025-01-19T09:07:00Z" w16du:dateUtc="2025-01-18T22:07:00Z">
        <w:r w:rsidDel="00231B05">
          <w:rPr>
            <w:sz w:val="24"/>
            <w:szCs w:val="24"/>
          </w:rPr>
          <w:delText>1.</w:delText>
        </w:r>
      </w:del>
      <w:r>
        <w:rPr>
          <w:sz w:val="24"/>
          <w:szCs w:val="24"/>
        </w:rPr>
        <w:t>1</w:t>
      </w:r>
      <w:ins w:id="291" w:author="Mathias Jönsson" w:date="2025-01-19T09:35:00Z" w16du:dateUtc="2025-01-18T22:35:00Z">
        <w:r w:rsidR="00771C4E">
          <w:rPr>
            <w:sz w:val="24"/>
            <w:szCs w:val="24"/>
          </w:rPr>
          <w:t>.1</w:t>
        </w:r>
      </w:ins>
      <w:r>
        <w:rPr>
          <w:sz w:val="24"/>
          <w:szCs w:val="24"/>
        </w:rPr>
        <w:t xml:space="preserve">). This in-house generated dataset comprises 161 high quality RNA-Seq transcriptomes, increasing publicly available RNA-Seq datasets from SRA NCBI by 190% (Figure 1A and </w:t>
      </w:r>
      <w:del w:id="292" w:author="Mathias Jönsson" w:date="2025-01-19T07:52:00Z" w16du:dateUtc="2025-01-18T20:52:00Z">
        <w:r w:rsidDel="00946880">
          <w:rPr>
            <w:sz w:val="24"/>
            <w:szCs w:val="24"/>
          </w:rPr>
          <w:delText xml:space="preserve">Supplementary </w:delText>
        </w:r>
      </w:del>
      <w:r>
        <w:rPr>
          <w:sz w:val="24"/>
          <w:szCs w:val="24"/>
        </w:rPr>
        <w:t xml:space="preserve">Table </w:t>
      </w:r>
      <w:ins w:id="293" w:author="Mathias Jönsson" w:date="2025-01-19T07:52:00Z" w16du:dateUtc="2025-01-18T20:52:00Z">
        <w:r w:rsidR="00946880">
          <w:rPr>
            <w:sz w:val="24"/>
            <w:szCs w:val="24"/>
          </w:rPr>
          <w:t>S</w:t>
        </w:r>
      </w:ins>
      <w:ins w:id="294" w:author="Mathias Jönsson" w:date="2025-01-19T09:35:00Z" w16du:dateUtc="2025-01-18T22:35:00Z">
        <w:r w:rsidR="00771C4E">
          <w:rPr>
            <w:sz w:val="24"/>
            <w:szCs w:val="24"/>
          </w:rPr>
          <w:t>1.</w:t>
        </w:r>
      </w:ins>
      <w:del w:id="295" w:author="Mathias Jönsson" w:date="2025-01-19T09:07:00Z" w16du:dateUtc="2025-01-18T22:07:00Z">
        <w:r w:rsidDel="00231B05">
          <w:rPr>
            <w:sz w:val="24"/>
            <w:szCs w:val="24"/>
          </w:rPr>
          <w:delText>1.</w:delText>
        </w:r>
      </w:del>
      <w:r>
        <w:rPr>
          <w:sz w:val="24"/>
          <w:szCs w:val="24"/>
        </w:rPr>
        <w:t xml:space="preserve">2). We combined our in-house generated dataset with public datasets from the SRA database, and after quality control, the final compendium consisted of 218 samples from 88 unique growth conditions, with a high median Pearson R score of 0.99 between replicates (Figure 1B, C). </w:t>
      </w:r>
    </w:p>
    <w:p w14:paraId="0000003A" w14:textId="77777777" w:rsidR="00641530" w:rsidRDefault="00641530">
      <w:pPr>
        <w:rPr>
          <w:sz w:val="24"/>
          <w:szCs w:val="24"/>
        </w:rPr>
      </w:pPr>
    </w:p>
    <w:p w14:paraId="0000003B" w14:textId="544D5063" w:rsidR="00641530" w:rsidRDefault="00000000">
      <w:pPr>
        <w:rPr>
          <w:sz w:val="24"/>
          <w:szCs w:val="24"/>
        </w:rPr>
      </w:pPr>
      <w:r>
        <w:rPr>
          <w:sz w:val="24"/>
          <w:szCs w:val="24"/>
        </w:rPr>
        <w:t xml:space="preserve">ICA decomposed the RNA-Seq compendium into 78 </w:t>
      </w:r>
      <w:proofErr w:type="spellStart"/>
      <w:r>
        <w:rPr>
          <w:sz w:val="24"/>
          <w:szCs w:val="24"/>
        </w:rPr>
        <w:t>iModulons</w:t>
      </w:r>
      <w:proofErr w:type="spellEnd"/>
      <w:r>
        <w:rPr>
          <w:sz w:val="24"/>
          <w:szCs w:val="24"/>
        </w:rPr>
        <w:t xml:space="preserve"> (Figure 1D), where each </w:t>
      </w:r>
      <w:proofErr w:type="spellStart"/>
      <w:r>
        <w:rPr>
          <w:sz w:val="24"/>
          <w:szCs w:val="24"/>
        </w:rPr>
        <w:t>iModulon</w:t>
      </w:r>
      <w:proofErr w:type="spellEnd"/>
      <w:r>
        <w:rPr>
          <w:sz w:val="24"/>
          <w:szCs w:val="24"/>
        </w:rPr>
        <w:t xml:space="preserve"> contains a set of genes whose expression levels vary concurrently with each other, but independently of all other genes not in the given </w:t>
      </w:r>
      <w:proofErr w:type="spellStart"/>
      <w:r>
        <w:rPr>
          <w:sz w:val="24"/>
          <w:szCs w:val="24"/>
        </w:rPr>
        <w:t>iModulon</w:t>
      </w:r>
      <w:proofErr w:type="spellEnd"/>
      <w:r>
        <w:rPr>
          <w:sz w:val="24"/>
          <w:szCs w:val="24"/>
        </w:rPr>
        <w:t xml:space="preserve">. Overall, 48.4% of all genes were assigned into an </w:t>
      </w:r>
      <w:proofErr w:type="spellStart"/>
      <w:r>
        <w:rPr>
          <w:sz w:val="24"/>
          <w:szCs w:val="24"/>
        </w:rPr>
        <w:t>iModulon</w:t>
      </w:r>
      <w:proofErr w:type="spellEnd"/>
      <w:r>
        <w:rPr>
          <w:sz w:val="24"/>
          <w:szCs w:val="24"/>
        </w:rPr>
        <w:t xml:space="preserve">, explaining </w:t>
      </w:r>
      <w:sdt>
        <w:sdtPr>
          <w:tag w:val="goog_rdk_35"/>
          <w:id w:val="1550103906"/>
        </w:sdtPr>
        <w:sdtContent>
          <w:ins w:id="296" w:author="Mathias Jönsson" w:date="2024-11-20T02:49:00Z">
            <w:r>
              <w:rPr>
                <w:sz w:val="24"/>
                <w:szCs w:val="24"/>
              </w:rPr>
              <w:t>80.2</w:t>
            </w:r>
          </w:ins>
        </w:sdtContent>
      </w:sdt>
      <w:sdt>
        <w:sdtPr>
          <w:tag w:val="goog_rdk_36"/>
          <w:id w:val="-896200896"/>
        </w:sdtPr>
        <w:sdtContent>
          <w:del w:id="297" w:author="Mathias Jönsson" w:date="2024-11-20T02:49:00Z">
            <w:r>
              <w:rPr>
                <w:sz w:val="24"/>
                <w:szCs w:val="24"/>
              </w:rPr>
              <w:delText>79</w:delText>
            </w:r>
          </w:del>
        </w:sdtContent>
      </w:sdt>
      <w:r>
        <w:rPr>
          <w:sz w:val="24"/>
          <w:szCs w:val="24"/>
        </w:rPr>
        <w:t xml:space="preserve">% of the variance in the gene expression (Figure 1E, </w:t>
      </w:r>
      <w:del w:id="298" w:author="Mathias Jönsson" w:date="2025-01-19T07:53:00Z" w16du:dateUtc="2025-01-18T20:53:00Z">
        <w:r w:rsidDel="00946880">
          <w:rPr>
            <w:sz w:val="24"/>
            <w:szCs w:val="24"/>
          </w:rPr>
          <w:delText xml:space="preserve">Supplementary </w:delText>
        </w:r>
      </w:del>
      <w:r>
        <w:rPr>
          <w:sz w:val="24"/>
          <w:szCs w:val="24"/>
        </w:rPr>
        <w:t xml:space="preserve">Table </w:t>
      </w:r>
      <w:ins w:id="299" w:author="Mathias Jönsson" w:date="2025-01-19T07:53:00Z" w16du:dateUtc="2025-01-18T20:53:00Z">
        <w:r w:rsidR="00946880">
          <w:rPr>
            <w:sz w:val="24"/>
            <w:szCs w:val="24"/>
          </w:rPr>
          <w:t>S</w:t>
        </w:r>
      </w:ins>
      <w:ins w:id="300" w:author="Mathias Jönsson" w:date="2025-01-19T09:35:00Z" w16du:dateUtc="2025-01-18T22:35:00Z">
        <w:r w:rsidR="00771C4E">
          <w:rPr>
            <w:sz w:val="24"/>
            <w:szCs w:val="24"/>
          </w:rPr>
          <w:t>1.</w:t>
        </w:r>
      </w:ins>
      <w:del w:id="301" w:author="Mathias Jönsson" w:date="2025-01-19T09:07:00Z" w16du:dateUtc="2025-01-18T22:07:00Z">
        <w:r w:rsidDel="00231B05">
          <w:rPr>
            <w:sz w:val="24"/>
            <w:szCs w:val="24"/>
          </w:rPr>
          <w:delText>1.</w:delText>
        </w:r>
      </w:del>
      <w:r>
        <w:rPr>
          <w:sz w:val="24"/>
          <w:szCs w:val="24"/>
        </w:rPr>
        <w:t xml:space="preserve">3 and </w:t>
      </w:r>
      <w:del w:id="302" w:author="Mathias Jönsson" w:date="2025-01-19T07:53:00Z" w16du:dateUtc="2025-01-18T20:53:00Z">
        <w:r w:rsidDel="00946880">
          <w:rPr>
            <w:sz w:val="24"/>
            <w:szCs w:val="24"/>
          </w:rPr>
          <w:delText xml:space="preserve">Supplementary </w:delText>
        </w:r>
      </w:del>
      <w:r>
        <w:rPr>
          <w:sz w:val="24"/>
          <w:szCs w:val="24"/>
        </w:rPr>
        <w:t xml:space="preserve">Table </w:t>
      </w:r>
      <w:ins w:id="303" w:author="Mathias Jönsson" w:date="2025-01-19T07:53:00Z" w16du:dateUtc="2025-01-18T20:53:00Z">
        <w:r w:rsidR="00946880">
          <w:rPr>
            <w:sz w:val="24"/>
            <w:szCs w:val="24"/>
          </w:rPr>
          <w:t>S</w:t>
        </w:r>
      </w:ins>
      <w:ins w:id="304" w:author="Mathias Jönsson" w:date="2025-01-19T09:36:00Z" w16du:dateUtc="2025-01-18T22:36:00Z">
        <w:r w:rsidR="00771C4E">
          <w:rPr>
            <w:sz w:val="24"/>
            <w:szCs w:val="24"/>
          </w:rPr>
          <w:t>1.</w:t>
        </w:r>
      </w:ins>
      <w:del w:id="305" w:author="Mathias Jönsson" w:date="2025-01-19T09:07:00Z" w16du:dateUtc="2025-01-18T22:07:00Z">
        <w:r w:rsidDel="00231B05">
          <w:rPr>
            <w:sz w:val="24"/>
            <w:szCs w:val="24"/>
          </w:rPr>
          <w:delText>1.</w:delText>
        </w:r>
      </w:del>
      <w:r>
        <w:rPr>
          <w:sz w:val="24"/>
          <w:szCs w:val="24"/>
        </w:rPr>
        <w:t xml:space="preserve">4). The </w:t>
      </w:r>
      <w:proofErr w:type="spellStart"/>
      <w:r>
        <w:rPr>
          <w:sz w:val="24"/>
          <w:szCs w:val="24"/>
        </w:rPr>
        <w:t>iModulons</w:t>
      </w:r>
      <w:proofErr w:type="spellEnd"/>
      <w:r>
        <w:rPr>
          <w:sz w:val="24"/>
          <w:szCs w:val="24"/>
        </w:rPr>
        <w:t xml:space="preserve"> cover a wide range of functions, including secondary metabolism (21.8%), carbon metabolism (15.4%), stress response (7.7%), </w:t>
      </w:r>
      <w:sdt>
        <w:sdtPr>
          <w:tag w:val="goog_rdk_37"/>
          <w:id w:val="1648010197"/>
        </w:sdtPr>
        <w:sdtContent>
          <w:del w:id="306" w:author="Mathias Jönsson" w:date="2024-11-22T00:42:00Z">
            <w:r>
              <w:rPr>
                <w:sz w:val="24"/>
                <w:szCs w:val="24"/>
              </w:rPr>
              <w:delText>as well as,</w:delText>
            </w:r>
          </w:del>
        </w:sdtContent>
      </w:sdt>
      <w:sdt>
        <w:sdtPr>
          <w:tag w:val="goog_rdk_38"/>
          <w:id w:val="2021741569"/>
        </w:sdtPr>
        <w:sdtContent>
          <w:ins w:id="307" w:author="Mathias Jönsson" w:date="2024-11-22T00:42:00Z">
            <w:r>
              <w:rPr>
                <w:sz w:val="24"/>
                <w:szCs w:val="24"/>
              </w:rPr>
              <w:t>as well as</w:t>
            </w:r>
          </w:ins>
        </w:sdtContent>
      </w:sdt>
      <w:r>
        <w:rPr>
          <w:sz w:val="24"/>
          <w:szCs w:val="24"/>
        </w:rPr>
        <w:t xml:space="preserve"> currently uncharacterized sets (11.5%) (Figure 1D).  We have provided the information for each </w:t>
      </w:r>
      <w:proofErr w:type="spellStart"/>
      <w:r>
        <w:rPr>
          <w:sz w:val="24"/>
          <w:szCs w:val="24"/>
        </w:rPr>
        <w:t>iModulon</w:t>
      </w:r>
      <w:proofErr w:type="spellEnd"/>
      <w:r>
        <w:rPr>
          <w:sz w:val="24"/>
          <w:szCs w:val="24"/>
        </w:rPr>
        <w:t xml:space="preserve"> in the form of an interactive dashboard on </w:t>
      </w:r>
      <w:hyperlink r:id="rId13">
        <w:r w:rsidR="00641530">
          <w:rPr>
            <w:color w:val="1155CC"/>
            <w:sz w:val="24"/>
            <w:szCs w:val="24"/>
            <w:u w:val="single"/>
          </w:rPr>
          <w:t>imodulondb.org</w:t>
        </w:r>
      </w:hyperlink>
      <w:del w:id="308" w:author="Mathias Jönsson" w:date="2025-01-17T13:34:00Z" w16du:dateUtc="2025-01-17T02:34:00Z">
        <w:r w:rsidDel="00686354">
          <w:rPr>
            <w:sz w:val="24"/>
            <w:szCs w:val="24"/>
          </w:rPr>
          <w:delText xml:space="preserve"> </w:delText>
        </w:r>
      </w:del>
      <w:r w:rsidR="00270D8F">
        <w:rPr>
          <w:sz w:val="24"/>
          <w:szCs w:val="24"/>
        </w:rPr>
        <w:fldChar w:fldCharType="begin"/>
      </w:r>
      <w:r w:rsidR="00AD43AB">
        <w:rPr>
          <w:sz w:val="24"/>
          <w:szCs w:val="24"/>
        </w:rPr>
        <w:instrText xml:space="preserve"> ADDIN ZOTERO_ITEM CSL_CITATION {"citationID":"sk5WeLDr","properties":{"formattedCitation":"\\super 28\\nosupersub{}","plainCitation":"28","noteIndex":0},"citationItems":[{"id":50,"uris":["http://zotero.org/users/local/Ts7jirce/items/R4GV3K3D"],"itemData":{"id":50,"type":"article-journal","abstract":"Abstract\n            Independent component analysis (ICA) of bacterial transcriptomes has emerged as a powerful tool for obtaining co-regulated, independently-modulated gene sets (iModulons), inferring their activities across a range of conditions, and enabling their association to known genetic regulators. By grouping and analyzing genes based on observations from big data alone, iModulons can provide a novel perspective into how the composition of the transcriptome adapts to environmental conditions. Here, we present iModulonDB (imodulondb.org), a knowledgebase of prokaryotic transcriptional regulation computed from high-quality transcriptomic datasets using ICA. Users select an organism from the home page and then search or browse the curated iModulons that make up its transcriptome. Each iModulon and gene has its own interactive dashboard, featuring plots and tables with clickable, hoverable, and downloadable features. This site enhances research by presenting scientists of all backgrounds with co-expressed gene sets and their activity levels, which lead to improved understanding of regulator-gene relationships, discovery of transcription factors, and the elucidation of unexpected relationships between conditions and genetic regulatory activity. The current release of iModulonDB covers three organisms (Escherichia coli, Staphylococcus aureus and Bacillus subtilis) with 204 iModulons, and can be expanded to cover many additional organisms.","container-title":"Nucleic Acids Research","DOI":"10.1093/nar/gkaa810","ISSN":"0305-1048, 1362-4962","issue":"D1","language":"en","license":"http://creativecommons.org/licenses/by/4.0/","page":"D112-D120","source":"DOI.org (Crossref)","title":"iModulonDB: a knowledgebase of microbial transcriptional regulation derived from machine learning","title-short":"iModulonDB","volume":"49","author":[{"family":"Rychel","given":"Kevin"},{"family":"Decker","given":"Katherine"},{"family":"Sastry","given":"Anand V"},{"family":"Phaneuf","given":"Patrick V"},{"family":"Poudel","given":"Saugat"},{"family":"Palsson","given":"Bernhard O"}],"issued":{"date-parts":[["2021",1,8]]}}}],"schema":"https://github.com/citation-style-language/schema/raw/master/csl-citation.json"} </w:instrText>
      </w:r>
      <w:r w:rsidR="00270D8F">
        <w:rPr>
          <w:sz w:val="24"/>
          <w:szCs w:val="24"/>
        </w:rPr>
        <w:fldChar w:fldCharType="separate"/>
      </w:r>
      <w:r w:rsidR="00AD43AB" w:rsidRPr="00AD43AB">
        <w:rPr>
          <w:sz w:val="24"/>
          <w:vertAlign w:val="superscript"/>
        </w:rPr>
        <w:t>28</w:t>
      </w:r>
      <w:r w:rsidR="00270D8F">
        <w:rPr>
          <w:sz w:val="24"/>
          <w:szCs w:val="24"/>
        </w:rPr>
        <w:fldChar w:fldCharType="end"/>
      </w:r>
      <w:del w:id="309" w:author="Mathias Jönsson" w:date="2025-01-17T12:20:00Z" w16du:dateUtc="2025-01-17T01:20:00Z">
        <w:r w:rsidDel="00270D8F">
          <w:rPr>
            <w:sz w:val="24"/>
            <w:szCs w:val="24"/>
          </w:rPr>
          <w:delText>(28)</w:delText>
        </w:r>
      </w:del>
      <w:r>
        <w:rPr>
          <w:sz w:val="24"/>
          <w:szCs w:val="24"/>
        </w:rPr>
        <w:t xml:space="preserve">. The dashboard is a user-friendly way for researchers to search for or browse the details of </w:t>
      </w:r>
      <w:proofErr w:type="spellStart"/>
      <w:r>
        <w:rPr>
          <w:sz w:val="24"/>
          <w:szCs w:val="24"/>
        </w:rPr>
        <w:t>iModulons</w:t>
      </w:r>
      <w:proofErr w:type="spellEnd"/>
      <w:r>
        <w:rPr>
          <w:sz w:val="24"/>
          <w:szCs w:val="24"/>
        </w:rPr>
        <w:t xml:space="preserve"> or genes of interest.</w:t>
      </w:r>
    </w:p>
    <w:p w14:paraId="0000003C" w14:textId="77777777" w:rsidR="00641530" w:rsidDel="00686354" w:rsidRDefault="00000000">
      <w:pPr>
        <w:rPr>
          <w:del w:id="310" w:author="Mathias Jönsson" w:date="2025-01-17T13:34:00Z" w16du:dateUtc="2025-01-17T02:34:00Z"/>
        </w:rPr>
      </w:pPr>
      <w:r>
        <w:rPr>
          <w:noProof/>
          <w:sz w:val="24"/>
          <w:szCs w:val="24"/>
        </w:rPr>
        <w:lastRenderedPageBreak/>
        <w:drawing>
          <wp:inline distT="114300" distB="114300" distL="114300" distR="114300" wp14:anchorId="6ADB83F8" wp14:editId="0262BB3B">
            <wp:extent cx="5734050" cy="604837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b="10310"/>
                    <a:stretch>
                      <a:fillRect/>
                    </a:stretch>
                  </pic:blipFill>
                  <pic:spPr>
                    <a:xfrm>
                      <a:off x="0" y="0"/>
                      <a:ext cx="5734050" cy="6048375"/>
                    </a:xfrm>
                    <a:prstGeom prst="rect">
                      <a:avLst/>
                    </a:prstGeom>
                    <a:ln/>
                  </pic:spPr>
                </pic:pic>
              </a:graphicData>
            </a:graphic>
          </wp:inline>
        </w:drawing>
      </w:r>
    </w:p>
    <w:p w14:paraId="62D070E0" w14:textId="77777777" w:rsidR="00686354" w:rsidRDefault="00686354">
      <w:pPr>
        <w:rPr>
          <w:ins w:id="311" w:author="Mathias Jönsson" w:date="2025-01-17T13:34:00Z" w16du:dateUtc="2025-01-17T02:34:00Z"/>
          <w:sz w:val="24"/>
          <w:szCs w:val="24"/>
        </w:rPr>
      </w:pPr>
    </w:p>
    <w:p w14:paraId="0000003E" w14:textId="7FF7C0DD" w:rsidR="00641530" w:rsidRPr="00686354" w:rsidRDefault="00686354">
      <w:pPr>
        <w:rPr>
          <w:ins w:id="312" w:author="Mathias Jönsson" w:date="2025-01-17T13:35:00Z" w16du:dateUtc="2025-01-17T02:35:00Z"/>
          <w:rFonts w:ascii="Times New Roman" w:hAnsi="Times New Roman" w:cs="Times New Roman"/>
          <w:i/>
          <w:iCs/>
          <w:rPrChange w:id="313" w:author="Mathias Jönsson" w:date="2025-01-17T13:35:00Z" w16du:dateUtc="2025-01-17T02:35:00Z">
            <w:rPr>
              <w:ins w:id="314" w:author="Mathias Jönsson" w:date="2025-01-17T13:35:00Z" w16du:dateUtc="2025-01-17T02:35:00Z"/>
            </w:rPr>
          </w:rPrChange>
        </w:rPr>
      </w:pPr>
      <w:ins w:id="315" w:author="Mathias Jönsson" w:date="2025-01-17T13:35:00Z" w16du:dateUtc="2025-01-17T02:35:00Z">
        <w:r w:rsidRPr="00686354">
          <w:rPr>
            <w:rFonts w:ascii="Times New Roman" w:hAnsi="Times New Roman" w:cs="Times New Roman"/>
            <w:b/>
            <w:bCs/>
            <w:i/>
            <w:iCs/>
            <w:rPrChange w:id="316" w:author="Mathias Jönsson" w:date="2025-01-17T13:35:00Z" w16du:dateUtc="2025-01-17T02:35:00Z">
              <w:rPr/>
            </w:rPrChange>
          </w:rPr>
          <w:t xml:space="preserve">Figure 1. Overview of the S. </w:t>
        </w:r>
        <w:proofErr w:type="spellStart"/>
        <w:r w:rsidRPr="00686354">
          <w:rPr>
            <w:rFonts w:ascii="Times New Roman" w:hAnsi="Times New Roman" w:cs="Times New Roman"/>
            <w:b/>
            <w:bCs/>
            <w:i/>
            <w:iCs/>
            <w:rPrChange w:id="317" w:author="Mathias Jönsson" w:date="2025-01-17T13:35:00Z" w16du:dateUtc="2025-01-17T02:35:00Z">
              <w:rPr/>
            </w:rPrChange>
          </w:rPr>
          <w:t>albidoflavus</w:t>
        </w:r>
        <w:proofErr w:type="spellEnd"/>
        <w:r w:rsidRPr="00686354">
          <w:rPr>
            <w:rFonts w:ascii="Times New Roman" w:hAnsi="Times New Roman" w:cs="Times New Roman"/>
            <w:b/>
            <w:bCs/>
            <w:i/>
            <w:iCs/>
            <w:rPrChange w:id="318" w:author="Mathias Jönsson" w:date="2025-01-17T13:35:00Z" w16du:dateUtc="2025-01-17T02:35:00Z">
              <w:rPr/>
            </w:rPrChange>
          </w:rPr>
          <w:t xml:space="preserve"> </w:t>
        </w:r>
        <w:proofErr w:type="spellStart"/>
        <w:r w:rsidRPr="00686354">
          <w:rPr>
            <w:rFonts w:ascii="Times New Roman" w:hAnsi="Times New Roman" w:cs="Times New Roman"/>
            <w:b/>
            <w:bCs/>
            <w:i/>
            <w:iCs/>
            <w:rPrChange w:id="319" w:author="Mathias Jönsson" w:date="2025-01-17T13:35:00Z" w16du:dateUtc="2025-01-17T02:35:00Z">
              <w:rPr/>
            </w:rPrChange>
          </w:rPr>
          <w:t>iModulons</w:t>
        </w:r>
        <w:proofErr w:type="spellEnd"/>
        <w:r w:rsidRPr="00686354">
          <w:rPr>
            <w:rFonts w:ascii="Times New Roman" w:hAnsi="Times New Roman" w:cs="Times New Roman"/>
            <w:b/>
            <w:bCs/>
            <w:i/>
            <w:iCs/>
            <w:rPrChange w:id="320" w:author="Mathias Jönsson" w:date="2025-01-17T13:35:00Z" w16du:dateUtc="2025-01-17T02:35:00Z">
              <w:rPr/>
            </w:rPrChange>
          </w:rPr>
          <w:t>.</w:t>
        </w:r>
        <w:r w:rsidRPr="00686354">
          <w:rPr>
            <w:rFonts w:ascii="Times New Roman" w:hAnsi="Times New Roman" w:cs="Times New Roman"/>
            <w:i/>
            <w:iCs/>
            <w:rPrChange w:id="321" w:author="Mathias Jönsson" w:date="2025-01-17T13:35:00Z" w16du:dateUtc="2025-01-17T02:35:00Z">
              <w:rPr/>
            </w:rPrChange>
          </w:rPr>
          <w:t xml:space="preserve"> (</w:t>
        </w:r>
        <w:r w:rsidRPr="00686354">
          <w:rPr>
            <w:rFonts w:ascii="Times New Roman" w:hAnsi="Times New Roman" w:cs="Times New Roman"/>
            <w:b/>
            <w:bCs/>
            <w:i/>
            <w:iCs/>
            <w:rPrChange w:id="322" w:author="Mathias Jönsson" w:date="2025-01-17T13:35:00Z" w16du:dateUtc="2025-01-17T02:35:00Z">
              <w:rPr/>
            </w:rPrChange>
          </w:rPr>
          <w:t>A</w:t>
        </w:r>
        <w:r w:rsidRPr="00686354">
          <w:rPr>
            <w:rFonts w:ascii="Times New Roman" w:hAnsi="Times New Roman" w:cs="Times New Roman"/>
            <w:i/>
            <w:iCs/>
            <w:rPrChange w:id="323" w:author="Mathias Jönsson" w:date="2025-01-17T13:35:00Z" w16du:dateUtc="2025-01-17T02:35:00Z">
              <w:rPr/>
            </w:rPrChange>
          </w:rPr>
          <w:t xml:space="preserve">) The availability of public RNA-Seq (SRA) data for S. </w:t>
        </w:r>
        <w:proofErr w:type="spellStart"/>
        <w:r w:rsidRPr="00686354">
          <w:rPr>
            <w:rFonts w:ascii="Times New Roman" w:hAnsi="Times New Roman" w:cs="Times New Roman"/>
            <w:i/>
            <w:iCs/>
            <w:rPrChange w:id="324" w:author="Mathias Jönsson" w:date="2025-01-17T13:35:00Z" w16du:dateUtc="2025-01-17T02:35:00Z">
              <w:rPr/>
            </w:rPrChange>
          </w:rPr>
          <w:t>albidoflavus</w:t>
        </w:r>
        <w:proofErr w:type="spellEnd"/>
        <w:r w:rsidRPr="00686354">
          <w:rPr>
            <w:rFonts w:ascii="Times New Roman" w:hAnsi="Times New Roman" w:cs="Times New Roman"/>
            <w:i/>
            <w:iCs/>
            <w:rPrChange w:id="325" w:author="Mathias Jönsson" w:date="2025-01-17T13:35:00Z" w16du:dateUtc="2025-01-17T02:35:00Z">
              <w:rPr/>
            </w:rPrChange>
          </w:rPr>
          <w:t xml:space="preserve"> over time. (</w:t>
        </w:r>
        <w:r w:rsidRPr="00154001">
          <w:rPr>
            <w:rFonts w:ascii="Times New Roman" w:hAnsi="Times New Roman" w:cs="Times New Roman"/>
            <w:b/>
            <w:bCs/>
            <w:i/>
            <w:iCs/>
            <w:rPrChange w:id="326" w:author="Mathias Jönsson" w:date="2025-01-17T13:36:00Z" w16du:dateUtc="2025-01-17T02:36:00Z">
              <w:rPr/>
            </w:rPrChange>
          </w:rPr>
          <w:t>B</w:t>
        </w:r>
        <w:r w:rsidRPr="00686354">
          <w:rPr>
            <w:rFonts w:ascii="Times New Roman" w:hAnsi="Times New Roman" w:cs="Times New Roman"/>
            <w:i/>
            <w:iCs/>
            <w:rPrChange w:id="327" w:author="Mathias Jönsson" w:date="2025-01-17T13:35:00Z" w16du:dateUtc="2025-01-17T02:35:00Z">
              <w:rPr/>
            </w:rPrChange>
          </w:rPr>
          <w:t>) Histogram of the correlations between log-</w:t>
        </w:r>
        <w:proofErr w:type="spellStart"/>
        <w:r w:rsidRPr="00686354">
          <w:rPr>
            <w:rFonts w:ascii="Times New Roman" w:hAnsi="Times New Roman" w:cs="Times New Roman"/>
            <w:i/>
            <w:iCs/>
            <w:rPrChange w:id="328" w:author="Mathias Jönsson" w:date="2025-01-17T13:35:00Z" w16du:dateUtc="2025-01-17T02:35:00Z">
              <w:rPr/>
            </w:rPrChange>
          </w:rPr>
          <w:t>tpm</w:t>
        </w:r>
        <w:proofErr w:type="spellEnd"/>
        <w:r w:rsidRPr="00686354">
          <w:rPr>
            <w:rFonts w:ascii="Times New Roman" w:hAnsi="Times New Roman" w:cs="Times New Roman"/>
            <w:i/>
            <w:iCs/>
            <w:rPrChange w:id="329" w:author="Mathias Jönsson" w:date="2025-01-17T13:35:00Z" w16du:dateUtc="2025-01-17T02:35:00Z">
              <w:rPr/>
            </w:rPrChange>
          </w:rPr>
          <w:t xml:space="preserve"> profiles of all samples across all conditions (blue) and known replicates (green). The median Pearson R score between replicates is 0.99. Replicates that did not exceed 0.90 in R score were removed from further analysis. (</w:t>
        </w:r>
        <w:r w:rsidRPr="00154001">
          <w:rPr>
            <w:rFonts w:ascii="Times New Roman" w:hAnsi="Times New Roman" w:cs="Times New Roman"/>
            <w:b/>
            <w:bCs/>
            <w:i/>
            <w:iCs/>
            <w:rPrChange w:id="330" w:author="Mathias Jönsson" w:date="2025-01-17T13:36:00Z" w16du:dateUtc="2025-01-17T02:36:00Z">
              <w:rPr/>
            </w:rPrChange>
          </w:rPr>
          <w:t>C</w:t>
        </w:r>
        <w:r w:rsidRPr="00686354">
          <w:rPr>
            <w:rFonts w:ascii="Times New Roman" w:hAnsi="Times New Roman" w:cs="Times New Roman"/>
            <w:i/>
            <w:iCs/>
            <w:rPrChange w:id="331" w:author="Mathias Jönsson" w:date="2025-01-17T13:35:00Z" w16du:dateUtc="2025-01-17T02:35:00Z">
              <w:rPr/>
            </w:rPrChange>
          </w:rPr>
          <w:t>) Principal components analysis of 218 samples used for ICA. The color and symbol depict the specific project where the sample was generated. All in-house generated samples for this study are colored, and the two public datasets included in this study are labeled in grey. (</w:t>
        </w:r>
        <w:r w:rsidRPr="00154001">
          <w:rPr>
            <w:rFonts w:ascii="Times New Roman" w:hAnsi="Times New Roman" w:cs="Times New Roman"/>
            <w:b/>
            <w:bCs/>
            <w:i/>
            <w:iCs/>
            <w:rPrChange w:id="332" w:author="Mathias Jönsson" w:date="2025-01-17T13:36:00Z" w16du:dateUtc="2025-01-17T02:36:00Z">
              <w:rPr/>
            </w:rPrChange>
          </w:rPr>
          <w:t>D</w:t>
        </w:r>
        <w:r w:rsidRPr="00686354">
          <w:rPr>
            <w:rFonts w:ascii="Times New Roman" w:hAnsi="Times New Roman" w:cs="Times New Roman"/>
            <w:i/>
            <w:iCs/>
            <w:rPrChange w:id="333" w:author="Mathias Jönsson" w:date="2025-01-17T13:35:00Z" w16du:dateUtc="2025-01-17T02:35:00Z">
              <w:rPr/>
            </w:rPrChange>
          </w:rPr>
          <w:t xml:space="preserve">) A </w:t>
        </w:r>
        <w:proofErr w:type="spellStart"/>
        <w:r w:rsidRPr="00686354">
          <w:rPr>
            <w:rFonts w:ascii="Times New Roman" w:hAnsi="Times New Roman" w:cs="Times New Roman"/>
            <w:i/>
            <w:iCs/>
            <w:rPrChange w:id="334" w:author="Mathias Jönsson" w:date="2025-01-17T13:35:00Z" w16du:dateUtc="2025-01-17T02:35:00Z">
              <w:rPr/>
            </w:rPrChange>
          </w:rPr>
          <w:t>treemap</w:t>
        </w:r>
        <w:proofErr w:type="spellEnd"/>
        <w:r w:rsidRPr="00686354">
          <w:rPr>
            <w:rFonts w:ascii="Times New Roman" w:hAnsi="Times New Roman" w:cs="Times New Roman"/>
            <w:i/>
            <w:iCs/>
            <w:rPrChange w:id="335" w:author="Mathias Jönsson" w:date="2025-01-17T13:35:00Z" w16du:dateUtc="2025-01-17T02:35:00Z">
              <w:rPr/>
            </w:rPrChange>
          </w:rPr>
          <w:t xml:space="preserve"> depiction of the 78 identified </w:t>
        </w:r>
        <w:proofErr w:type="spellStart"/>
        <w:r w:rsidRPr="00686354">
          <w:rPr>
            <w:rFonts w:ascii="Times New Roman" w:hAnsi="Times New Roman" w:cs="Times New Roman"/>
            <w:i/>
            <w:iCs/>
            <w:rPrChange w:id="336" w:author="Mathias Jönsson" w:date="2025-01-17T13:35:00Z" w16du:dateUtc="2025-01-17T02:35:00Z">
              <w:rPr/>
            </w:rPrChange>
          </w:rPr>
          <w:t>iModulons</w:t>
        </w:r>
        <w:proofErr w:type="spellEnd"/>
        <w:r w:rsidRPr="00686354">
          <w:rPr>
            <w:rFonts w:ascii="Times New Roman" w:hAnsi="Times New Roman" w:cs="Times New Roman"/>
            <w:i/>
            <w:iCs/>
            <w:rPrChange w:id="337" w:author="Mathias Jönsson" w:date="2025-01-17T13:35:00Z" w16du:dateUtc="2025-01-17T02:35:00Z">
              <w:rPr/>
            </w:rPrChange>
          </w:rPr>
          <w:t xml:space="preserve"> and their associated functional categories. The dimensions of the individual boxes correlate with the number of genes found in each respective </w:t>
        </w:r>
        <w:proofErr w:type="spellStart"/>
        <w:r w:rsidRPr="00686354">
          <w:rPr>
            <w:rFonts w:ascii="Times New Roman" w:hAnsi="Times New Roman" w:cs="Times New Roman"/>
            <w:i/>
            <w:iCs/>
            <w:rPrChange w:id="338" w:author="Mathias Jönsson" w:date="2025-01-17T13:35:00Z" w16du:dateUtc="2025-01-17T02:35:00Z">
              <w:rPr/>
            </w:rPrChange>
          </w:rPr>
          <w:t>iModulon</w:t>
        </w:r>
        <w:proofErr w:type="spellEnd"/>
        <w:r w:rsidRPr="00686354">
          <w:rPr>
            <w:rFonts w:ascii="Times New Roman" w:hAnsi="Times New Roman" w:cs="Times New Roman"/>
            <w:i/>
            <w:iCs/>
            <w:rPrChange w:id="339" w:author="Mathias Jönsson" w:date="2025-01-17T13:35:00Z" w16du:dateUtc="2025-01-17T02:35:00Z">
              <w:rPr/>
            </w:rPrChange>
          </w:rPr>
          <w:t>. (</w:t>
        </w:r>
        <w:r w:rsidRPr="00154001">
          <w:rPr>
            <w:rFonts w:ascii="Times New Roman" w:hAnsi="Times New Roman" w:cs="Times New Roman"/>
            <w:b/>
            <w:bCs/>
            <w:i/>
            <w:iCs/>
            <w:rPrChange w:id="340" w:author="Mathias Jönsson" w:date="2025-01-17T13:36:00Z" w16du:dateUtc="2025-01-17T02:36:00Z">
              <w:rPr/>
            </w:rPrChange>
          </w:rPr>
          <w:t>E</w:t>
        </w:r>
        <w:r w:rsidRPr="00686354">
          <w:rPr>
            <w:rFonts w:ascii="Times New Roman" w:hAnsi="Times New Roman" w:cs="Times New Roman"/>
            <w:i/>
            <w:iCs/>
            <w:rPrChange w:id="341" w:author="Mathias Jönsson" w:date="2025-01-17T13:35:00Z" w16du:dateUtc="2025-01-17T02:35:00Z">
              <w:rPr/>
            </w:rPrChange>
          </w:rPr>
          <w:t xml:space="preserve">) Highlight of the top 10 </w:t>
        </w:r>
        <w:proofErr w:type="spellStart"/>
        <w:r w:rsidRPr="00686354">
          <w:rPr>
            <w:rFonts w:ascii="Times New Roman" w:hAnsi="Times New Roman" w:cs="Times New Roman"/>
            <w:i/>
            <w:iCs/>
            <w:rPrChange w:id="342" w:author="Mathias Jönsson" w:date="2025-01-17T13:35:00Z" w16du:dateUtc="2025-01-17T02:35:00Z">
              <w:rPr/>
            </w:rPrChange>
          </w:rPr>
          <w:t>iModulons</w:t>
        </w:r>
        <w:proofErr w:type="spellEnd"/>
        <w:r w:rsidRPr="00686354">
          <w:rPr>
            <w:rFonts w:ascii="Times New Roman" w:hAnsi="Times New Roman" w:cs="Times New Roman"/>
            <w:i/>
            <w:iCs/>
            <w:rPrChange w:id="343" w:author="Mathias Jönsson" w:date="2025-01-17T13:35:00Z" w16du:dateUtc="2025-01-17T02:35:00Z">
              <w:rPr/>
            </w:rPrChange>
          </w:rPr>
          <w:t xml:space="preserve"> contributing the greatest proportion of explained variance. These </w:t>
        </w:r>
        <w:proofErr w:type="spellStart"/>
        <w:r w:rsidRPr="00686354">
          <w:rPr>
            <w:rFonts w:ascii="Times New Roman" w:hAnsi="Times New Roman" w:cs="Times New Roman"/>
            <w:i/>
            <w:iCs/>
            <w:rPrChange w:id="344" w:author="Mathias Jönsson" w:date="2025-01-17T13:35:00Z" w16du:dateUtc="2025-01-17T02:35:00Z">
              <w:rPr/>
            </w:rPrChange>
          </w:rPr>
          <w:t>iModulons</w:t>
        </w:r>
        <w:proofErr w:type="spellEnd"/>
        <w:r w:rsidRPr="00686354">
          <w:rPr>
            <w:rFonts w:ascii="Times New Roman" w:hAnsi="Times New Roman" w:cs="Times New Roman"/>
            <w:i/>
            <w:iCs/>
            <w:rPrChange w:id="345" w:author="Mathias Jönsson" w:date="2025-01-17T13:35:00Z" w16du:dateUtc="2025-01-17T02:35:00Z">
              <w:rPr/>
            </w:rPrChange>
          </w:rPr>
          <w:t xml:space="preserve"> represent key functions such as development, translation, secondary metabolite biosynthesis, and stress. </w:t>
        </w:r>
      </w:ins>
    </w:p>
    <w:customXmlDelRangeStart w:id="346" w:author="Mathias Jönsson" w:date="2025-01-17T13:34:00Z"/>
    <w:sdt>
      <w:sdtPr>
        <w:rPr>
          <w:rFonts w:ascii="Times New Roman" w:hAnsi="Times New Roman" w:cs="Times New Roman"/>
          <w:i/>
          <w:iCs/>
        </w:rPr>
        <w:tag w:val="goog_rdk_48"/>
        <w:id w:val="256643507"/>
      </w:sdtPr>
      <w:sdtContent>
        <w:customXmlDelRangeEnd w:id="346"/>
        <w:p w14:paraId="7A6AA053" w14:textId="2C3D0180" w:rsidR="00686354" w:rsidRPr="00690006" w:rsidRDefault="00000000">
          <w:pPr>
            <w:rPr>
              <w:rFonts w:ascii="Times New Roman" w:hAnsi="Times New Roman" w:cs="Times New Roman"/>
              <w:i/>
              <w:iCs/>
              <w:rPrChange w:id="347" w:author="Mathias Jönsson" w:date="2025-01-19T14:58:00Z" w16du:dateUtc="2025-01-19T03:58:00Z">
                <w:rPr/>
              </w:rPrChange>
            </w:rPr>
          </w:pPr>
          <w:del w:id="348" w:author="Mathias Jönsson" w:date="2025-01-17T13:34:00Z" w16du:dateUtc="2025-01-17T02:34:00Z">
            <w:r w:rsidRPr="00686354" w:rsidDel="00686354">
              <w:rPr>
                <w:rFonts w:ascii="Times New Roman" w:eastAsia="Times New Roman" w:hAnsi="Times New Roman" w:cs="Times New Roman"/>
                <w:b/>
                <w:i/>
                <w:iCs/>
              </w:rPr>
              <w:delText>Figure 1. Overview of the S. albidoflavus iModulons. (A</w:delText>
            </w:r>
            <w:r w:rsidRPr="00686354" w:rsidDel="00686354">
              <w:rPr>
                <w:rFonts w:ascii="Times New Roman" w:eastAsia="Times New Roman" w:hAnsi="Times New Roman" w:cs="Times New Roman"/>
                <w:i/>
                <w:iCs/>
              </w:rPr>
              <w:delText>) The availability of public RNA-Seq (SRA) data for S. albidoflavus</w:delText>
            </w:r>
            <w:r w:rsidRPr="00686354" w:rsidDel="00686354">
              <w:rPr>
                <w:rFonts w:ascii="Times New Roman" w:eastAsia="Times New Roman" w:hAnsi="Times New Roman" w:cs="Times New Roman"/>
                <w:i/>
                <w:iCs/>
                <w:rPrChange w:id="349" w:author="Mathias Jönsson" w:date="2025-01-17T13:35:00Z" w16du:dateUtc="2025-01-17T02:35:00Z">
                  <w:rPr>
                    <w:rFonts w:ascii="Times New Roman" w:eastAsia="Times New Roman" w:hAnsi="Times New Roman" w:cs="Times New Roman"/>
                  </w:rPr>
                </w:rPrChange>
              </w:rPr>
              <w:delText xml:space="preserve"> </w:delText>
            </w:r>
            <w:r w:rsidRPr="00686354" w:rsidDel="00686354">
              <w:rPr>
                <w:rFonts w:ascii="Times New Roman" w:eastAsia="Times New Roman" w:hAnsi="Times New Roman" w:cs="Times New Roman"/>
                <w:i/>
                <w:iCs/>
              </w:rPr>
              <w:delText>over time</w:delText>
            </w:r>
            <w:r w:rsidRPr="00686354" w:rsidDel="00686354">
              <w:rPr>
                <w:rFonts w:ascii="Times New Roman" w:eastAsia="Times New Roman" w:hAnsi="Times New Roman" w:cs="Times New Roman"/>
                <w:i/>
                <w:iCs/>
                <w:rPrChange w:id="350" w:author="Mathias Jönsson" w:date="2025-01-17T13:35:00Z" w16du:dateUtc="2025-01-17T02:35:00Z">
                  <w:rPr>
                    <w:rFonts w:ascii="Times New Roman" w:eastAsia="Times New Roman" w:hAnsi="Times New Roman" w:cs="Times New Roman"/>
                  </w:rPr>
                </w:rPrChange>
              </w:rPr>
              <w:delText xml:space="preserve">. </w:delText>
            </w:r>
            <w:r w:rsidRPr="00686354" w:rsidDel="00686354">
              <w:rPr>
                <w:rFonts w:ascii="Times New Roman" w:eastAsia="Times New Roman" w:hAnsi="Times New Roman" w:cs="Times New Roman"/>
                <w:i/>
                <w:iCs/>
              </w:rPr>
              <w:delText>(</w:delText>
            </w:r>
            <w:r w:rsidRPr="00686354" w:rsidDel="00686354">
              <w:rPr>
                <w:rFonts w:ascii="Times New Roman" w:eastAsia="Times New Roman" w:hAnsi="Times New Roman" w:cs="Times New Roman"/>
                <w:b/>
                <w:i/>
                <w:iCs/>
              </w:rPr>
              <w:delText>B</w:delText>
            </w:r>
            <w:r w:rsidRPr="00686354" w:rsidDel="00686354">
              <w:rPr>
                <w:rFonts w:ascii="Times New Roman" w:eastAsia="Times New Roman" w:hAnsi="Times New Roman" w:cs="Times New Roman"/>
                <w:i/>
                <w:iCs/>
              </w:rPr>
              <w:delText xml:space="preserve">) Histogram of the correlations between log-tpm profiles of all samples across all conditions (blue) and known replicates (green). </w:delText>
            </w:r>
          </w:del>
          <w:customXmlDelRangeStart w:id="351" w:author="Mathias Jönsson" w:date="2025-01-17T13:34:00Z"/>
          <w:sdt>
            <w:sdtPr>
              <w:rPr>
                <w:rFonts w:ascii="Times New Roman" w:hAnsi="Times New Roman" w:cs="Times New Roman"/>
                <w:i/>
                <w:iCs/>
              </w:rPr>
              <w:tag w:val="goog_rdk_39"/>
              <w:id w:val="-7985983"/>
            </w:sdtPr>
            <w:sdtContent>
              <w:customXmlDelRangeEnd w:id="351"/>
              <w:del w:id="352" w:author="Mathias Jönsson" w:date="2024-11-22T00:42:00Z">
                <w:r w:rsidRPr="00686354">
                  <w:rPr>
                    <w:rFonts w:ascii="Times New Roman" w:eastAsia="Times New Roman" w:hAnsi="Times New Roman" w:cs="Times New Roman"/>
                    <w:i/>
                    <w:iCs/>
                    <w:rPrChange w:id="353" w:author="Mathias Jönsson" w:date="2025-01-17T13:35:00Z" w16du:dateUtc="2025-01-17T02:35:00Z">
                      <w:rPr/>
                    </w:rPrChange>
                  </w:rPr>
                  <w:delText>Median</w:delText>
                </w:r>
              </w:del>
              <w:customXmlDelRangeStart w:id="354" w:author="Mathias Jönsson" w:date="2025-01-17T13:34:00Z"/>
            </w:sdtContent>
          </w:sdt>
          <w:customXmlDelRangeEnd w:id="354"/>
          <w:customXmlDelRangeStart w:id="355" w:author="Mathias Jönsson" w:date="2025-01-17T13:34:00Z"/>
          <w:sdt>
            <w:sdtPr>
              <w:rPr>
                <w:rFonts w:ascii="Times New Roman" w:hAnsi="Times New Roman" w:cs="Times New Roman"/>
                <w:i/>
                <w:iCs/>
              </w:rPr>
              <w:tag w:val="goog_rdk_40"/>
              <w:id w:val="1143625866"/>
            </w:sdtPr>
            <w:sdtContent>
              <w:customXmlDelRangeEnd w:id="355"/>
              <w:customXmlDelRangeStart w:id="356" w:author="Mathias Jönsson" w:date="2025-01-17T13:34:00Z"/>
            </w:sdtContent>
          </w:sdt>
          <w:customXmlDelRangeEnd w:id="356"/>
          <w:del w:id="357" w:author="Mathias Jönsson" w:date="2025-01-17T13:34:00Z" w16du:dateUtc="2025-01-17T02:34:00Z">
            <w:r w:rsidRPr="00686354" w:rsidDel="00686354">
              <w:rPr>
                <w:rFonts w:ascii="Times New Roman" w:eastAsia="Times New Roman" w:hAnsi="Times New Roman" w:cs="Times New Roman"/>
                <w:i/>
                <w:iCs/>
                <w:rPrChange w:id="358" w:author="Mathias Jönsson" w:date="2025-01-17T13:35:00Z" w16du:dateUtc="2025-01-17T02:35:00Z">
                  <w:rPr/>
                </w:rPrChange>
              </w:rPr>
              <w:delText xml:space="preserve"> Pearson R score between replicates is 0.99. Replicates that did not exceed 0.90 in R score were removed from further analysis. (</w:delText>
            </w:r>
            <w:r w:rsidRPr="00686354" w:rsidDel="00686354">
              <w:rPr>
                <w:rFonts w:ascii="Times New Roman" w:eastAsia="Times New Roman" w:hAnsi="Times New Roman" w:cs="Times New Roman"/>
                <w:b/>
                <w:i/>
                <w:iCs/>
              </w:rPr>
              <w:delText>C</w:delText>
            </w:r>
            <w:r w:rsidRPr="00686354" w:rsidDel="00686354">
              <w:rPr>
                <w:rFonts w:ascii="Times New Roman" w:eastAsia="Times New Roman" w:hAnsi="Times New Roman" w:cs="Times New Roman"/>
                <w:i/>
                <w:iCs/>
              </w:rPr>
              <w:delText>) Principal components analys</w:delText>
            </w:r>
          </w:del>
          <w:customXmlDelRangeStart w:id="359" w:author="Mathias Jönsson" w:date="2025-01-17T13:34:00Z"/>
          <w:sdt>
            <w:sdtPr>
              <w:rPr>
                <w:rFonts w:ascii="Times New Roman" w:hAnsi="Times New Roman" w:cs="Times New Roman"/>
                <w:i/>
                <w:iCs/>
              </w:rPr>
              <w:tag w:val="goog_rdk_41"/>
              <w:id w:val="116719089"/>
            </w:sdtPr>
            <w:sdtContent>
              <w:customXmlDelRangeEnd w:id="359"/>
              <w:customXmlDelRangeStart w:id="360" w:author="Mathias Jönsson" w:date="2025-01-17T13:34:00Z"/>
            </w:sdtContent>
          </w:sdt>
          <w:customXmlDelRangeEnd w:id="360"/>
          <w:customXmlDelRangeStart w:id="361" w:author="Mathias Jönsson" w:date="2025-01-17T13:34:00Z"/>
          <w:sdt>
            <w:sdtPr>
              <w:rPr>
                <w:rFonts w:ascii="Times New Roman" w:hAnsi="Times New Roman" w:cs="Times New Roman"/>
                <w:i/>
                <w:iCs/>
              </w:rPr>
              <w:tag w:val="goog_rdk_42"/>
              <w:id w:val="-2101632928"/>
            </w:sdtPr>
            <w:sdtContent>
              <w:customXmlDelRangeEnd w:id="361"/>
              <w:del w:id="362" w:author="Mathias Jönsson" w:date="2024-11-22T00:42:00Z">
                <w:r w:rsidRPr="00686354">
                  <w:rPr>
                    <w:rFonts w:ascii="Times New Roman" w:eastAsia="Times New Roman" w:hAnsi="Times New Roman" w:cs="Times New Roman"/>
                    <w:i/>
                    <w:iCs/>
                    <w:rPrChange w:id="363" w:author="Mathias Jönsson" w:date="2025-01-17T13:35:00Z" w16du:dateUtc="2025-01-17T02:35:00Z">
                      <w:rPr/>
                    </w:rPrChange>
                  </w:rPr>
                  <w:delText>e</w:delText>
                </w:r>
              </w:del>
              <w:customXmlDelRangeStart w:id="364" w:author="Mathias Jönsson" w:date="2025-01-17T13:34:00Z"/>
            </w:sdtContent>
          </w:sdt>
          <w:customXmlDelRangeEnd w:id="364"/>
          <w:del w:id="365" w:author="Mathias Jönsson" w:date="2025-01-17T13:34:00Z" w16du:dateUtc="2025-01-17T02:34:00Z">
            <w:r w:rsidRPr="00686354" w:rsidDel="00686354">
              <w:rPr>
                <w:rFonts w:ascii="Times New Roman" w:eastAsia="Times New Roman" w:hAnsi="Times New Roman" w:cs="Times New Roman"/>
                <w:i/>
                <w:iCs/>
              </w:rPr>
              <w:delText xml:space="preserve">s of 218 samples used for ICA. The color and symbol </w:delText>
            </w:r>
          </w:del>
          <w:customXmlDelRangeStart w:id="366" w:author="Mathias Jönsson" w:date="2025-01-17T13:34:00Z"/>
          <w:sdt>
            <w:sdtPr>
              <w:rPr>
                <w:rFonts w:ascii="Times New Roman" w:hAnsi="Times New Roman" w:cs="Times New Roman"/>
                <w:i/>
                <w:iCs/>
              </w:rPr>
              <w:tag w:val="goog_rdk_43"/>
              <w:id w:val="-570344482"/>
            </w:sdtPr>
            <w:sdtContent>
              <w:customXmlDelRangeEnd w:id="366"/>
              <w:del w:id="367" w:author="Mathias Jönsson" w:date="2024-11-22T00:42:00Z">
                <w:r w:rsidRPr="00686354">
                  <w:rPr>
                    <w:rFonts w:ascii="Times New Roman" w:eastAsia="Times New Roman" w:hAnsi="Times New Roman" w:cs="Times New Roman"/>
                    <w:i/>
                    <w:iCs/>
                    <w:rPrChange w:id="368" w:author="Mathias Jönsson" w:date="2025-01-17T13:35:00Z" w16du:dateUtc="2025-01-17T02:35:00Z">
                      <w:rPr/>
                    </w:rPrChange>
                  </w:rPr>
                  <w:delText>depicts</w:delText>
                </w:r>
              </w:del>
              <w:customXmlDelRangeStart w:id="369" w:author="Mathias Jönsson" w:date="2025-01-17T13:34:00Z"/>
            </w:sdtContent>
          </w:sdt>
          <w:customXmlDelRangeEnd w:id="369"/>
          <w:customXmlDelRangeStart w:id="370" w:author="Mathias Jönsson" w:date="2025-01-17T13:34:00Z"/>
          <w:sdt>
            <w:sdtPr>
              <w:rPr>
                <w:rFonts w:ascii="Times New Roman" w:hAnsi="Times New Roman" w:cs="Times New Roman"/>
                <w:i/>
                <w:iCs/>
              </w:rPr>
              <w:tag w:val="goog_rdk_44"/>
              <w:id w:val="388385257"/>
            </w:sdtPr>
            <w:sdtContent>
              <w:customXmlDelRangeEnd w:id="370"/>
              <w:customXmlDelRangeStart w:id="371" w:author="Mathias Jönsson" w:date="2025-01-17T13:34:00Z"/>
            </w:sdtContent>
          </w:sdt>
          <w:customXmlDelRangeEnd w:id="371"/>
          <w:del w:id="372" w:author="Mathias Jönsson" w:date="2025-01-17T13:34:00Z" w16du:dateUtc="2025-01-17T02:34:00Z">
            <w:r w:rsidRPr="00686354" w:rsidDel="00686354">
              <w:rPr>
                <w:rFonts w:ascii="Times New Roman" w:eastAsia="Times New Roman" w:hAnsi="Times New Roman" w:cs="Times New Roman"/>
                <w:i/>
                <w:iCs/>
                <w:rPrChange w:id="373" w:author="Mathias Jönsson" w:date="2025-01-17T13:35:00Z" w16du:dateUtc="2025-01-17T02:35:00Z">
                  <w:rPr/>
                </w:rPrChange>
              </w:rPr>
              <w:delText xml:space="preserve"> the specific project where the sample was generated. All in-house generated samples for this study are colored, and the two public datasets included in this study are labeled in gr</w:delText>
            </w:r>
          </w:del>
          <w:customXmlDelRangeStart w:id="374" w:author="Mathias Jönsson" w:date="2025-01-17T13:34:00Z"/>
          <w:sdt>
            <w:sdtPr>
              <w:rPr>
                <w:rFonts w:ascii="Times New Roman" w:hAnsi="Times New Roman" w:cs="Times New Roman"/>
                <w:i/>
                <w:iCs/>
              </w:rPr>
              <w:tag w:val="goog_rdk_45"/>
              <w:id w:val="-939525656"/>
            </w:sdtPr>
            <w:sdtContent>
              <w:customXmlDelRangeEnd w:id="374"/>
              <w:customXmlDelRangeStart w:id="375" w:author="Mathias Jönsson" w:date="2025-01-17T13:34:00Z"/>
            </w:sdtContent>
          </w:sdt>
          <w:customXmlDelRangeEnd w:id="375"/>
          <w:customXmlDelRangeStart w:id="376" w:author="Mathias Jönsson" w:date="2025-01-17T13:34:00Z"/>
          <w:sdt>
            <w:sdtPr>
              <w:rPr>
                <w:rFonts w:ascii="Times New Roman" w:hAnsi="Times New Roman" w:cs="Times New Roman"/>
                <w:i/>
                <w:iCs/>
              </w:rPr>
              <w:tag w:val="goog_rdk_46"/>
              <w:id w:val="-1318192626"/>
            </w:sdtPr>
            <w:sdtContent>
              <w:customXmlDelRangeEnd w:id="376"/>
              <w:del w:id="377" w:author="Mathias Jönsson" w:date="2024-11-21T03:05:00Z">
                <w:r w:rsidRPr="00686354">
                  <w:rPr>
                    <w:rFonts w:ascii="Times New Roman" w:eastAsia="Times New Roman" w:hAnsi="Times New Roman" w:cs="Times New Roman"/>
                    <w:i/>
                    <w:iCs/>
                    <w:rPrChange w:id="378" w:author="Mathias Jönsson" w:date="2025-01-17T13:35:00Z" w16du:dateUtc="2025-01-17T02:35:00Z">
                      <w:rPr/>
                    </w:rPrChange>
                  </w:rPr>
                  <w:delText>a</w:delText>
                </w:r>
              </w:del>
              <w:customXmlDelRangeStart w:id="379" w:author="Mathias Jönsson" w:date="2025-01-17T13:34:00Z"/>
            </w:sdtContent>
          </w:sdt>
          <w:customXmlDelRangeEnd w:id="379"/>
          <w:del w:id="380" w:author="Mathias Jönsson" w:date="2025-01-17T13:34:00Z" w16du:dateUtc="2025-01-17T02:34:00Z">
            <w:r w:rsidRPr="00686354" w:rsidDel="00686354">
              <w:rPr>
                <w:rFonts w:ascii="Times New Roman" w:eastAsia="Times New Roman" w:hAnsi="Times New Roman" w:cs="Times New Roman"/>
                <w:i/>
                <w:iCs/>
              </w:rPr>
              <w:delText>y. (</w:delText>
            </w:r>
            <w:r w:rsidRPr="00686354" w:rsidDel="00686354">
              <w:rPr>
                <w:rFonts w:ascii="Times New Roman" w:eastAsia="Times New Roman" w:hAnsi="Times New Roman" w:cs="Times New Roman"/>
                <w:b/>
                <w:i/>
                <w:iCs/>
              </w:rPr>
              <w:delText>D</w:delText>
            </w:r>
            <w:r w:rsidRPr="00686354" w:rsidDel="00686354">
              <w:rPr>
                <w:rFonts w:ascii="Times New Roman" w:eastAsia="Times New Roman" w:hAnsi="Times New Roman" w:cs="Times New Roman"/>
                <w:i/>
                <w:iCs/>
              </w:rPr>
              <w:delText>) A treemap depiction of the 78 identified iModulons and their associated functional categories. The dimensions of the individual boxes correlate with the number of genes found in each respective iModulon. (</w:delText>
            </w:r>
            <w:r w:rsidRPr="00686354" w:rsidDel="00686354">
              <w:rPr>
                <w:rFonts w:ascii="Times New Roman" w:eastAsia="Times New Roman" w:hAnsi="Times New Roman" w:cs="Times New Roman"/>
                <w:b/>
                <w:i/>
                <w:iCs/>
              </w:rPr>
              <w:delText>E</w:delText>
            </w:r>
            <w:r w:rsidRPr="00686354" w:rsidDel="00686354">
              <w:rPr>
                <w:rFonts w:ascii="Times New Roman" w:eastAsia="Times New Roman" w:hAnsi="Times New Roman" w:cs="Times New Roman"/>
                <w:i/>
                <w:iCs/>
              </w:rPr>
              <w:delText>) Highlight of the top 10 iModulons contributing the greatest proportion of explained variance. These iModulons represent key functions such as development, translation, secondary metabolite biosynthesis, and stress.</w:delText>
            </w:r>
          </w:del>
          <w:customXmlDelRangeStart w:id="381" w:author="Mathias Jönsson" w:date="2025-01-17T13:34:00Z"/>
          <w:sdt>
            <w:sdtPr>
              <w:rPr>
                <w:rFonts w:ascii="Times New Roman" w:hAnsi="Times New Roman" w:cs="Times New Roman"/>
                <w:i/>
                <w:iCs/>
              </w:rPr>
              <w:tag w:val="goog_rdk_47"/>
              <w:id w:val="1729804454"/>
            </w:sdtPr>
            <w:sdtContent>
              <w:customXmlDelRangeEnd w:id="381"/>
              <w:customXmlDelRangeStart w:id="382" w:author="Mathias Jönsson" w:date="2025-01-17T13:34:00Z"/>
            </w:sdtContent>
          </w:sdt>
          <w:customXmlDelRangeEnd w:id="382"/>
          <w:customXmlDelRangeStart w:id="383" w:author="Mathias Jönsson" w:date="2025-01-17T12:21:00Z"/>
          <w:sdt>
            <w:sdtPr>
              <w:rPr>
                <w:rFonts w:ascii="Times New Roman" w:hAnsi="Times New Roman" w:cs="Times New Roman"/>
                <w:i/>
                <w:iCs/>
              </w:rPr>
              <w:tag w:val="goog_rdk_50"/>
              <w:id w:val="-224909045"/>
            </w:sdtPr>
            <w:sdtContent>
              <w:customXmlDelRangeEnd w:id="383"/>
              <w:del w:id="384" w:author="Mathias Jönsson" w:date="2025-01-17T12:21:00Z" w16du:dateUtc="2025-01-17T01:21:00Z">
                <w:r w:rsidRPr="00686354" w:rsidDel="00270D8F">
                  <w:rPr>
                    <w:rFonts w:ascii="Times New Roman" w:hAnsi="Times New Roman" w:cs="Times New Roman"/>
                    <w:i/>
                    <w:iCs/>
                    <w:rPrChange w:id="385" w:author="Mathias Jönsson" w:date="2025-01-17T13:35:00Z" w16du:dateUtc="2025-01-17T02:35:00Z">
                      <w:rPr/>
                    </w:rPrChange>
                  </w:rPr>
                  <w:delText xml:space="preserve">     </w:delText>
                </w:r>
              </w:del>
              <w:customXmlDelRangeStart w:id="386" w:author="Mathias Jönsson" w:date="2025-01-17T12:21:00Z"/>
              <w:sdt>
                <w:sdtPr>
                  <w:rPr>
                    <w:rFonts w:ascii="Times New Roman" w:hAnsi="Times New Roman" w:cs="Times New Roman"/>
                    <w:i/>
                    <w:iCs/>
                  </w:rPr>
                  <w:tag w:val="goog_rdk_49"/>
                  <w:id w:val="1146709608"/>
                  <w:showingPlcHdr/>
                </w:sdtPr>
                <w:sdtContent>
                  <w:customXmlDelRangeEnd w:id="386"/>
                  <w:r w:rsidR="00690006">
                    <w:rPr>
                      <w:rFonts w:ascii="Times New Roman" w:hAnsi="Times New Roman" w:cs="Times New Roman"/>
                      <w:i/>
                      <w:iCs/>
                    </w:rPr>
                    <w:t xml:space="preserve">     </w:t>
                  </w:r>
                  <w:customXmlDelRangeStart w:id="387" w:author="Mathias Jönsson" w:date="2025-01-17T12:21:00Z"/>
                </w:sdtContent>
              </w:sdt>
              <w:customXmlDelRangeEnd w:id="387"/>
              <w:customXmlDelRangeStart w:id="388" w:author="Mathias Jönsson" w:date="2025-01-17T12:21:00Z"/>
            </w:sdtContent>
          </w:sdt>
          <w:customXmlDelRangeEnd w:id="388"/>
        </w:p>
        <w:customXmlDelRangeStart w:id="389" w:author="Mathias Jönsson" w:date="2025-01-17T13:34:00Z"/>
      </w:sdtContent>
    </w:sdt>
    <w:customXmlDelRangeEnd w:id="389"/>
    <w:p w14:paraId="0000003F" w14:textId="77777777" w:rsidR="00641530" w:rsidRDefault="00000000">
      <w:pPr>
        <w:pStyle w:val="Heading3"/>
      </w:pPr>
      <w:bookmarkStart w:id="390" w:name="_heading=h.lnxbz9" w:colFirst="0" w:colLast="0"/>
      <w:bookmarkEnd w:id="390"/>
      <w:r>
        <w:lastRenderedPageBreak/>
        <w:t xml:space="preserve">Cross-species </w:t>
      </w:r>
      <w:proofErr w:type="spellStart"/>
      <w:r>
        <w:t>iModulon</w:t>
      </w:r>
      <w:proofErr w:type="spellEnd"/>
      <w:r>
        <w:t xml:space="preserve"> comparison help characterize new </w:t>
      </w:r>
      <w:proofErr w:type="spellStart"/>
      <w:r>
        <w:t>iModulons</w:t>
      </w:r>
      <w:proofErr w:type="spellEnd"/>
    </w:p>
    <w:p w14:paraId="00000040" w14:textId="00180B09" w:rsidR="00641530" w:rsidRDefault="00000000">
      <w:pPr>
        <w:rPr>
          <w:sz w:val="24"/>
          <w:szCs w:val="24"/>
        </w:rPr>
      </w:pPr>
      <w:r>
        <w:rPr>
          <w:sz w:val="24"/>
          <w:szCs w:val="24"/>
        </w:rPr>
        <w:t xml:space="preserve">Given the limited number of regulons described for </w:t>
      </w:r>
      <w:r>
        <w:rPr>
          <w:i/>
          <w:sz w:val="24"/>
          <w:szCs w:val="24"/>
        </w:rPr>
        <w:t xml:space="preserve">S. </w:t>
      </w:r>
      <w:proofErr w:type="spellStart"/>
      <w:r>
        <w:rPr>
          <w:i/>
          <w:sz w:val="24"/>
          <w:szCs w:val="24"/>
        </w:rPr>
        <w:t>albidoflavus</w:t>
      </w:r>
      <w:proofErr w:type="spellEnd"/>
      <w:r>
        <w:rPr>
          <w:sz w:val="24"/>
          <w:szCs w:val="24"/>
        </w:rPr>
        <w:t xml:space="preserve"> in the literature, we developed a method to compare and validate its </w:t>
      </w:r>
      <w:proofErr w:type="spellStart"/>
      <w:r>
        <w:rPr>
          <w:sz w:val="24"/>
          <w:szCs w:val="24"/>
        </w:rPr>
        <w:t>iModulon</w:t>
      </w:r>
      <w:proofErr w:type="spellEnd"/>
      <w:r>
        <w:rPr>
          <w:sz w:val="24"/>
          <w:szCs w:val="24"/>
        </w:rPr>
        <w:t xml:space="preserve"> structures with those of other species available on </w:t>
      </w:r>
      <w:proofErr w:type="spellStart"/>
      <w:r>
        <w:rPr>
          <w:sz w:val="24"/>
          <w:szCs w:val="24"/>
        </w:rPr>
        <w:t>iModulonDB</w:t>
      </w:r>
      <w:proofErr w:type="spellEnd"/>
      <w:r>
        <w:rPr>
          <w:sz w:val="24"/>
          <w:szCs w:val="24"/>
        </w:rPr>
        <w:t xml:space="preserve">. We identified orthologous gene weight similarities across all </w:t>
      </w:r>
      <w:proofErr w:type="spellStart"/>
      <w:r>
        <w:rPr>
          <w:sz w:val="24"/>
          <w:szCs w:val="24"/>
        </w:rPr>
        <w:t>iModulons</w:t>
      </w:r>
      <w:proofErr w:type="spellEnd"/>
      <w:r>
        <w:rPr>
          <w:sz w:val="24"/>
          <w:szCs w:val="24"/>
        </w:rPr>
        <w:t xml:space="preserve"> from seven species, includin</w:t>
      </w:r>
      <w:ins w:id="391" w:author="Mathias Jönsson" w:date="2025-01-17T13:37:00Z" w16du:dateUtc="2025-01-17T02:37:00Z">
        <w:r w:rsidR="00154001">
          <w:rPr>
            <w:sz w:val="24"/>
            <w:szCs w:val="24"/>
          </w:rPr>
          <w:t xml:space="preserve">g </w:t>
        </w:r>
        <w:r w:rsidR="00154001" w:rsidRPr="00154001">
          <w:rPr>
            <w:sz w:val="24"/>
            <w:szCs w:val="24"/>
          </w:rPr>
          <w:t xml:space="preserve">model species such as </w:t>
        </w:r>
        <w:r w:rsidR="00154001" w:rsidRPr="00154001">
          <w:rPr>
            <w:i/>
            <w:iCs/>
            <w:sz w:val="24"/>
            <w:szCs w:val="24"/>
            <w:rPrChange w:id="392" w:author="Mathias Jönsson" w:date="2025-01-17T13:37:00Z" w16du:dateUtc="2025-01-17T02:37:00Z">
              <w:rPr>
                <w:sz w:val="24"/>
                <w:szCs w:val="24"/>
              </w:rPr>
            </w:rPrChange>
          </w:rPr>
          <w:t>E. coli</w:t>
        </w:r>
        <w:r w:rsidR="00154001" w:rsidRPr="00154001">
          <w:rPr>
            <w:sz w:val="24"/>
            <w:szCs w:val="24"/>
          </w:rPr>
          <w:t xml:space="preserve"> and </w:t>
        </w:r>
        <w:r w:rsidR="00154001" w:rsidRPr="00154001">
          <w:rPr>
            <w:i/>
            <w:iCs/>
            <w:sz w:val="24"/>
            <w:szCs w:val="24"/>
            <w:rPrChange w:id="393" w:author="Mathias Jönsson" w:date="2025-01-17T13:37:00Z" w16du:dateUtc="2025-01-17T02:37:00Z">
              <w:rPr>
                <w:sz w:val="24"/>
                <w:szCs w:val="24"/>
              </w:rPr>
            </w:rPrChange>
          </w:rPr>
          <w:t>B. subtilis</w:t>
        </w:r>
      </w:ins>
      <w:del w:id="394" w:author="Mathias Jönsson" w:date="2025-01-17T13:37:00Z" w16du:dateUtc="2025-01-17T02:37:00Z">
        <w:r w:rsidDel="00154001">
          <w:rPr>
            <w:sz w:val="24"/>
            <w:szCs w:val="24"/>
          </w:rPr>
          <w:delText xml:space="preserve">g </w:delText>
        </w:r>
      </w:del>
      <w:customXmlDelRangeStart w:id="395" w:author="Mathias Jönsson" w:date="2025-01-17T13:37:00Z"/>
      <w:sdt>
        <w:sdtPr>
          <w:tag w:val="goog_rdk_51"/>
          <w:id w:val="-493882927"/>
        </w:sdtPr>
        <w:sdtContent>
          <w:customXmlDelRangeEnd w:id="395"/>
          <w:customXmlDelRangeStart w:id="396" w:author="Mathias Jönsson" w:date="2025-01-17T13:37:00Z"/>
        </w:sdtContent>
      </w:sdt>
      <w:customXmlDelRangeEnd w:id="396"/>
      <w:customXmlDelRangeStart w:id="397" w:author="Mathias Jönsson" w:date="2025-01-17T13:37:00Z"/>
      <w:sdt>
        <w:sdtPr>
          <w:tag w:val="goog_rdk_52"/>
          <w:id w:val="1331554963"/>
        </w:sdtPr>
        <w:sdtContent>
          <w:customXmlDelRangeEnd w:id="397"/>
          <w:del w:id="398" w:author="Mathias Jönsson" w:date="2024-11-20T22:45:00Z">
            <w:r>
              <w:rPr>
                <w:i/>
                <w:sz w:val="24"/>
                <w:szCs w:val="24"/>
              </w:rPr>
              <w:delText>S. albidoflavus</w:delText>
            </w:r>
          </w:del>
          <w:customXmlDelRangeStart w:id="399" w:author="Mathias Jönsson" w:date="2025-01-17T13:37:00Z"/>
        </w:sdtContent>
      </w:sdt>
      <w:customXmlDelRangeEnd w:id="399"/>
      <w:r>
        <w:rPr>
          <w:sz w:val="24"/>
          <w:szCs w:val="24"/>
        </w:rPr>
        <w:t xml:space="preserve">, and visualized the </w:t>
      </w:r>
      <w:proofErr w:type="spellStart"/>
      <w:r>
        <w:rPr>
          <w:sz w:val="24"/>
          <w:szCs w:val="24"/>
        </w:rPr>
        <w:t>iModulons</w:t>
      </w:r>
      <w:proofErr w:type="spellEnd"/>
      <w:r>
        <w:rPr>
          <w:sz w:val="24"/>
          <w:szCs w:val="24"/>
        </w:rPr>
        <w:t xml:space="preserve"> in a </w:t>
      </w:r>
      <w:sdt>
        <w:sdtPr>
          <w:tag w:val="goog_rdk_53"/>
          <w:id w:val="1977015050"/>
        </w:sdtPr>
        <w:sdtContent>
          <w:del w:id="400" w:author="Mathias Jönsson" w:date="2024-11-20T02:49:00Z">
            <w:r>
              <w:rPr>
                <w:sz w:val="24"/>
                <w:szCs w:val="24"/>
              </w:rPr>
              <w:delText>similarity based</w:delText>
            </w:r>
          </w:del>
        </w:sdtContent>
      </w:sdt>
      <w:sdt>
        <w:sdtPr>
          <w:tag w:val="goog_rdk_54"/>
          <w:id w:val="-1990309650"/>
        </w:sdtPr>
        <w:sdtContent>
          <w:ins w:id="401" w:author="Mathias Jönsson" w:date="2024-11-20T02:49:00Z">
            <w:r>
              <w:rPr>
                <w:sz w:val="24"/>
                <w:szCs w:val="24"/>
              </w:rPr>
              <w:t>similarity-based</w:t>
            </w:r>
          </w:ins>
        </w:sdtContent>
      </w:sdt>
      <w:r>
        <w:rPr>
          <w:sz w:val="24"/>
          <w:szCs w:val="24"/>
        </w:rPr>
        <w:t xml:space="preserve"> network that cluster together based on their function, regardless of species, which we refer to as the </w:t>
      </w:r>
      <w:proofErr w:type="spellStart"/>
      <w:r>
        <w:rPr>
          <w:sz w:val="24"/>
          <w:szCs w:val="24"/>
        </w:rPr>
        <w:t>iModulome</w:t>
      </w:r>
      <w:proofErr w:type="spellEnd"/>
      <w:r>
        <w:rPr>
          <w:sz w:val="24"/>
          <w:szCs w:val="24"/>
        </w:rPr>
        <w:t xml:space="preserve"> (Figure 2A, </w:t>
      </w:r>
      <w:del w:id="402" w:author="Mathias Jönsson" w:date="2025-01-19T07:53:00Z" w16du:dateUtc="2025-01-18T20:53:00Z">
        <w:r w:rsidDel="00946880">
          <w:rPr>
            <w:sz w:val="24"/>
            <w:szCs w:val="24"/>
          </w:rPr>
          <w:delText xml:space="preserve">Supplementary </w:delText>
        </w:r>
      </w:del>
      <w:r>
        <w:rPr>
          <w:sz w:val="24"/>
          <w:szCs w:val="24"/>
        </w:rPr>
        <w:t xml:space="preserve">Table </w:t>
      </w:r>
      <w:ins w:id="403" w:author="Mathias Jönsson" w:date="2025-01-19T07:53:00Z" w16du:dateUtc="2025-01-18T20:53:00Z">
        <w:r w:rsidR="00946880">
          <w:rPr>
            <w:sz w:val="24"/>
            <w:szCs w:val="24"/>
          </w:rPr>
          <w:t>S</w:t>
        </w:r>
      </w:ins>
      <w:ins w:id="404" w:author="Mathias Jönsson" w:date="2025-01-19T09:36:00Z" w16du:dateUtc="2025-01-18T22:36:00Z">
        <w:r w:rsidR="00771C4E">
          <w:rPr>
            <w:sz w:val="24"/>
            <w:szCs w:val="24"/>
          </w:rPr>
          <w:t>2.</w:t>
        </w:r>
        <w:r w:rsidR="00771C4E" w:rsidRPr="00771C4E">
          <w:rPr>
            <w:sz w:val="24"/>
            <w:szCs w:val="24"/>
          </w:rPr>
          <w:t>1</w:t>
        </w:r>
      </w:ins>
      <w:ins w:id="405" w:author="Mathias Jönsson" w:date="2025-01-19T09:37:00Z">
        <w:r w:rsidR="00771C4E" w:rsidRPr="00771C4E">
          <w:rPr>
            <w:sz w:val="24"/>
            <w:szCs w:val="24"/>
          </w:rPr>
          <w:t>–</w:t>
        </w:r>
      </w:ins>
      <w:del w:id="406" w:author="Mathias Jönsson" w:date="2025-01-19T09:08:00Z" w16du:dateUtc="2025-01-18T22:08:00Z">
        <w:r w:rsidRPr="00771C4E" w:rsidDel="00231B05">
          <w:rPr>
            <w:sz w:val="24"/>
            <w:szCs w:val="24"/>
          </w:rPr>
          <w:delText>2.1-</w:delText>
        </w:r>
      </w:del>
      <w:ins w:id="407" w:author="Mathias Jönsson" w:date="2025-01-19T07:53:00Z" w16du:dateUtc="2025-01-18T20:53:00Z">
        <w:r w:rsidR="00946880" w:rsidRPr="00771C4E">
          <w:rPr>
            <w:sz w:val="24"/>
            <w:szCs w:val="24"/>
          </w:rPr>
          <w:t>S</w:t>
        </w:r>
      </w:ins>
      <w:ins w:id="408" w:author="Mathias Jönsson" w:date="2025-01-19T09:36:00Z" w16du:dateUtc="2025-01-18T22:36:00Z">
        <w:r w:rsidR="00771C4E" w:rsidRPr="00771C4E">
          <w:rPr>
            <w:sz w:val="24"/>
            <w:szCs w:val="24"/>
          </w:rPr>
          <w:t>2</w:t>
        </w:r>
        <w:r w:rsidR="00771C4E">
          <w:rPr>
            <w:sz w:val="24"/>
            <w:szCs w:val="24"/>
          </w:rPr>
          <w:t>.5</w:t>
        </w:r>
      </w:ins>
      <w:del w:id="409" w:author="Mathias Jönsson" w:date="2025-01-19T09:08:00Z" w16du:dateUtc="2025-01-18T22:08:00Z">
        <w:r w:rsidDel="00231B05">
          <w:rPr>
            <w:sz w:val="24"/>
            <w:szCs w:val="24"/>
          </w:rPr>
          <w:delText>2.5</w:delText>
        </w:r>
      </w:del>
      <w:r>
        <w:rPr>
          <w:sz w:val="24"/>
          <w:szCs w:val="24"/>
        </w:rPr>
        <w:t xml:space="preserve"> and </w:t>
      </w:r>
      <w:del w:id="410" w:author="Mathias Jönsson" w:date="2025-01-19T07:54:00Z" w16du:dateUtc="2025-01-18T20:54:00Z">
        <w:r w:rsidDel="00946880">
          <w:rPr>
            <w:sz w:val="24"/>
            <w:szCs w:val="24"/>
          </w:rPr>
          <w:delText xml:space="preserve">Supplementary </w:delText>
        </w:r>
      </w:del>
      <w:r>
        <w:rPr>
          <w:sz w:val="24"/>
          <w:szCs w:val="24"/>
        </w:rPr>
        <w:t xml:space="preserve">Figure </w:t>
      </w:r>
      <w:ins w:id="411" w:author="Mathias Jönsson" w:date="2025-01-19T07:54:00Z" w16du:dateUtc="2025-01-18T20:54:00Z">
        <w:r w:rsidR="00946880">
          <w:rPr>
            <w:sz w:val="24"/>
            <w:szCs w:val="24"/>
          </w:rPr>
          <w:t>S</w:t>
        </w:r>
      </w:ins>
      <w:r>
        <w:rPr>
          <w:sz w:val="24"/>
          <w:szCs w:val="24"/>
        </w:rPr>
        <w:t xml:space="preserve">1). Of the 78 </w:t>
      </w:r>
      <w:r>
        <w:rPr>
          <w:i/>
          <w:sz w:val="24"/>
          <w:szCs w:val="24"/>
        </w:rPr>
        <w:t xml:space="preserve">S. </w:t>
      </w:r>
      <w:proofErr w:type="spellStart"/>
      <w:r>
        <w:rPr>
          <w:i/>
          <w:sz w:val="24"/>
          <w:szCs w:val="24"/>
        </w:rPr>
        <w:t>albidoflavus</w:t>
      </w:r>
      <w:proofErr w:type="spellEnd"/>
      <w:r>
        <w:rPr>
          <w:sz w:val="24"/>
          <w:szCs w:val="24"/>
        </w:rPr>
        <w:t xml:space="preserve"> </w:t>
      </w:r>
      <w:proofErr w:type="spellStart"/>
      <w:r>
        <w:rPr>
          <w:sz w:val="24"/>
          <w:szCs w:val="24"/>
        </w:rPr>
        <w:t>iModulons</w:t>
      </w:r>
      <w:proofErr w:type="spellEnd"/>
      <w:r>
        <w:rPr>
          <w:sz w:val="24"/>
          <w:szCs w:val="24"/>
        </w:rPr>
        <w:t xml:space="preserve">, 94.9% clustered together with at least one other </w:t>
      </w:r>
      <w:proofErr w:type="spellStart"/>
      <w:r>
        <w:rPr>
          <w:sz w:val="24"/>
          <w:szCs w:val="24"/>
        </w:rPr>
        <w:t>iModulon</w:t>
      </w:r>
      <w:proofErr w:type="spellEnd"/>
      <w:r>
        <w:rPr>
          <w:sz w:val="24"/>
          <w:szCs w:val="24"/>
        </w:rPr>
        <w:t xml:space="preserve"> allowing us to compare and characterize the respective gene contents. </w:t>
      </w:r>
    </w:p>
    <w:p w14:paraId="00000041" w14:textId="77777777" w:rsidR="00641530" w:rsidRDefault="00641530">
      <w:pPr>
        <w:rPr>
          <w:sz w:val="24"/>
          <w:szCs w:val="24"/>
        </w:rPr>
      </w:pPr>
    </w:p>
    <w:p w14:paraId="00000042" w14:textId="6A51AFE3" w:rsidR="00641530" w:rsidRDefault="00000000">
      <w:pPr>
        <w:rPr>
          <w:sz w:val="24"/>
          <w:szCs w:val="24"/>
        </w:rPr>
      </w:pPr>
      <w:r>
        <w:rPr>
          <w:sz w:val="24"/>
          <w:szCs w:val="24"/>
        </w:rPr>
        <w:t xml:space="preserve">For example, the Translation-related cluster of the </w:t>
      </w:r>
      <w:proofErr w:type="spellStart"/>
      <w:r>
        <w:rPr>
          <w:sz w:val="24"/>
          <w:szCs w:val="24"/>
        </w:rPr>
        <w:t>iModulome</w:t>
      </w:r>
      <w:proofErr w:type="spellEnd"/>
      <w:r>
        <w:rPr>
          <w:sz w:val="24"/>
          <w:szCs w:val="24"/>
        </w:rPr>
        <w:t xml:space="preserve"> comprises eight </w:t>
      </w:r>
      <w:proofErr w:type="spellStart"/>
      <w:r>
        <w:rPr>
          <w:sz w:val="24"/>
          <w:szCs w:val="24"/>
        </w:rPr>
        <w:t>iModulons</w:t>
      </w:r>
      <w:proofErr w:type="spellEnd"/>
      <w:r>
        <w:rPr>
          <w:sz w:val="24"/>
          <w:szCs w:val="24"/>
        </w:rPr>
        <w:t xml:space="preserve"> from the seven included species, with a high average edge weight of 0.52, indicating significant similarity in the gene weights of orthologous genes (Figure 2B). This high similarity is largely based on the expression patterns of </w:t>
      </w:r>
      <w:sdt>
        <w:sdtPr>
          <w:tag w:val="goog_rdk_55"/>
          <w:id w:val="937870786"/>
        </w:sdtPr>
        <w:sdtContent>
          <w:ins w:id="412" w:author="Mathias Jönsson" w:date="2024-11-22T00:42:00Z">
            <w:r>
              <w:rPr>
                <w:sz w:val="24"/>
                <w:szCs w:val="24"/>
              </w:rPr>
              <w:t>22</w:t>
            </w:r>
          </w:ins>
        </w:sdtContent>
      </w:sdt>
      <w:sdt>
        <w:sdtPr>
          <w:tag w:val="goog_rdk_56"/>
          <w:id w:val="356236540"/>
        </w:sdtPr>
        <w:sdtContent>
          <w:del w:id="413" w:author="Mathias Jönsson" w:date="2024-11-22T00:42:00Z">
            <w:r>
              <w:rPr>
                <w:sz w:val="24"/>
                <w:szCs w:val="24"/>
              </w:rPr>
              <w:delText>11</w:delText>
            </w:r>
          </w:del>
        </w:sdtContent>
      </w:sdt>
      <w:r>
        <w:rPr>
          <w:sz w:val="24"/>
          <w:szCs w:val="24"/>
        </w:rPr>
        <w:t xml:space="preserve"> core genes, which all encode for conserved ribosomal subunits (Figure 2C</w:t>
      </w:r>
      <w:sdt>
        <w:sdtPr>
          <w:tag w:val="goog_rdk_57"/>
          <w:id w:val="-2063865201"/>
        </w:sdtPr>
        <w:sdtContent>
          <w:ins w:id="414" w:author="Mathias Jönsson" w:date="2024-11-20T23:22:00Z">
            <w:r>
              <w:rPr>
                <w:sz w:val="24"/>
                <w:szCs w:val="24"/>
              </w:rPr>
              <w:t xml:space="preserve"> and Figure </w:t>
            </w:r>
          </w:ins>
          <w:ins w:id="415" w:author="Mathias Jönsson" w:date="2025-01-19T07:54:00Z" w16du:dateUtc="2025-01-18T20:54:00Z">
            <w:r w:rsidR="00946880">
              <w:rPr>
                <w:sz w:val="24"/>
                <w:szCs w:val="24"/>
              </w:rPr>
              <w:t>S</w:t>
            </w:r>
          </w:ins>
          <w:ins w:id="416" w:author="Mathias Jönsson" w:date="2024-11-20T23:22:00Z">
            <w:r>
              <w:rPr>
                <w:sz w:val="24"/>
                <w:szCs w:val="24"/>
              </w:rPr>
              <w:t>2</w:t>
            </w:r>
          </w:ins>
        </w:sdtContent>
      </w:sdt>
      <w:r>
        <w:rPr>
          <w:sz w:val="24"/>
          <w:szCs w:val="24"/>
        </w:rPr>
        <w:t xml:space="preserve">). </w:t>
      </w:r>
      <w:r>
        <w:rPr>
          <w:i/>
          <w:sz w:val="24"/>
          <w:szCs w:val="24"/>
        </w:rPr>
        <w:t xml:space="preserve">S. </w:t>
      </w:r>
      <w:proofErr w:type="spellStart"/>
      <w:r>
        <w:rPr>
          <w:i/>
          <w:sz w:val="24"/>
          <w:szCs w:val="24"/>
        </w:rPr>
        <w:t>acidocaldarius</w:t>
      </w:r>
      <w:proofErr w:type="spellEnd"/>
      <w:r>
        <w:rPr>
          <w:i/>
          <w:sz w:val="24"/>
          <w:szCs w:val="24"/>
        </w:rPr>
        <w:t xml:space="preserve"> </w:t>
      </w:r>
      <w:r>
        <w:rPr>
          <w:sz w:val="24"/>
          <w:szCs w:val="24"/>
        </w:rPr>
        <w:t xml:space="preserve">has two </w:t>
      </w:r>
      <w:proofErr w:type="spellStart"/>
      <w:r>
        <w:rPr>
          <w:sz w:val="24"/>
          <w:szCs w:val="24"/>
        </w:rPr>
        <w:t>iModulons</w:t>
      </w:r>
      <w:proofErr w:type="spellEnd"/>
      <w:r>
        <w:rPr>
          <w:sz w:val="24"/>
          <w:szCs w:val="24"/>
        </w:rPr>
        <w:t xml:space="preserve"> in this cluster, but they are the least connected, with an average edge weight of 0.31 to the other </w:t>
      </w:r>
      <w:proofErr w:type="spellStart"/>
      <w:r>
        <w:rPr>
          <w:sz w:val="24"/>
          <w:szCs w:val="24"/>
        </w:rPr>
        <w:t>iModulons</w:t>
      </w:r>
      <w:proofErr w:type="spellEnd"/>
      <w:r>
        <w:rPr>
          <w:sz w:val="24"/>
          <w:szCs w:val="24"/>
        </w:rPr>
        <w:t>, indicati</w:t>
      </w:r>
      <w:sdt>
        <w:sdtPr>
          <w:tag w:val="goog_rdk_58"/>
          <w:id w:val="-655376363"/>
        </w:sdtPr>
        <w:sdtContent>
          <w:ins w:id="417" w:author="Mathias Jönsson" w:date="2024-11-21T02:59:00Z">
            <w:r>
              <w:rPr>
                <w:sz w:val="24"/>
                <w:szCs w:val="24"/>
              </w:rPr>
              <w:t>ve</w:t>
            </w:r>
          </w:ins>
        </w:sdtContent>
      </w:sdt>
      <w:sdt>
        <w:sdtPr>
          <w:tag w:val="goog_rdk_59"/>
          <w:id w:val="1256327551"/>
        </w:sdtPr>
        <w:sdtContent>
          <w:del w:id="418" w:author="Mathias Jönsson" w:date="2024-11-21T02:59:00Z">
            <w:r>
              <w:rPr>
                <w:sz w:val="24"/>
                <w:szCs w:val="24"/>
              </w:rPr>
              <w:delText>ng</w:delText>
            </w:r>
          </w:del>
        </w:sdtContent>
      </w:sdt>
      <w:sdt>
        <w:sdtPr>
          <w:tag w:val="goog_rdk_60"/>
          <w:id w:val="-1534416491"/>
        </w:sdtPr>
        <w:sdtContent>
          <w:ins w:id="419" w:author="Mathias Jönsson" w:date="2024-11-21T02:59:00Z">
            <w:r>
              <w:rPr>
                <w:sz w:val="24"/>
                <w:szCs w:val="24"/>
              </w:rPr>
              <w:t xml:space="preserve"> of</w:t>
            </w:r>
          </w:ins>
        </w:sdtContent>
      </w:sdt>
      <w:r>
        <w:rPr>
          <w:sz w:val="24"/>
          <w:szCs w:val="24"/>
        </w:rPr>
        <w:t xml:space="preserve"> their more distant phylogeny. Moreover, the phosphate-related cluster of the </w:t>
      </w:r>
      <w:proofErr w:type="spellStart"/>
      <w:r>
        <w:rPr>
          <w:sz w:val="24"/>
          <w:szCs w:val="24"/>
        </w:rPr>
        <w:t>iModulome</w:t>
      </w:r>
      <w:proofErr w:type="spellEnd"/>
      <w:r>
        <w:rPr>
          <w:sz w:val="24"/>
          <w:szCs w:val="24"/>
        </w:rPr>
        <w:t xml:space="preserve"> consists of six </w:t>
      </w:r>
      <w:proofErr w:type="spellStart"/>
      <w:r>
        <w:rPr>
          <w:sz w:val="24"/>
          <w:szCs w:val="24"/>
        </w:rPr>
        <w:t>iModulons</w:t>
      </w:r>
      <w:proofErr w:type="spellEnd"/>
      <w:r>
        <w:rPr>
          <w:sz w:val="24"/>
          <w:szCs w:val="24"/>
        </w:rPr>
        <w:t xml:space="preserve"> from four species, with an average edge weight of 0.36 (Figure 2D). We identified the core genes as related to the </w:t>
      </w:r>
      <w:proofErr w:type="spellStart"/>
      <w:r>
        <w:rPr>
          <w:i/>
          <w:sz w:val="24"/>
          <w:szCs w:val="24"/>
        </w:rPr>
        <w:t>pstSCAB</w:t>
      </w:r>
      <w:proofErr w:type="spellEnd"/>
      <w:r>
        <w:rPr>
          <w:sz w:val="24"/>
          <w:szCs w:val="24"/>
        </w:rPr>
        <w:t xml:space="preserve"> and </w:t>
      </w:r>
      <w:proofErr w:type="spellStart"/>
      <w:r>
        <w:rPr>
          <w:i/>
          <w:sz w:val="24"/>
          <w:szCs w:val="24"/>
        </w:rPr>
        <w:t>PhoPR</w:t>
      </w:r>
      <w:proofErr w:type="spellEnd"/>
      <w:r>
        <w:rPr>
          <w:sz w:val="24"/>
          <w:szCs w:val="24"/>
        </w:rPr>
        <w:t xml:space="preserve"> systems, however there is greater heterogeneity regarding co-expressed genes, suggesting potential lineage-specific adaptations to gene expression under phosphate-related conditions (Figure 2E</w:t>
      </w:r>
      <w:sdt>
        <w:sdtPr>
          <w:tag w:val="goog_rdk_61"/>
          <w:id w:val="616652598"/>
        </w:sdtPr>
        <w:sdtContent>
          <w:ins w:id="420" w:author="Mathias Jönsson" w:date="2024-11-20T23:22:00Z">
            <w:r>
              <w:rPr>
                <w:sz w:val="24"/>
                <w:szCs w:val="24"/>
              </w:rPr>
              <w:t xml:space="preserve"> and Figure </w:t>
            </w:r>
          </w:ins>
          <w:ins w:id="421" w:author="Mathias Jönsson" w:date="2025-01-19T07:54:00Z" w16du:dateUtc="2025-01-18T20:54:00Z">
            <w:r w:rsidR="00946880">
              <w:rPr>
                <w:sz w:val="24"/>
                <w:szCs w:val="24"/>
              </w:rPr>
              <w:t>S</w:t>
            </w:r>
          </w:ins>
          <w:ins w:id="422" w:author="Mathias Jönsson" w:date="2024-11-20T23:22:00Z">
            <w:r>
              <w:rPr>
                <w:sz w:val="24"/>
                <w:szCs w:val="24"/>
              </w:rPr>
              <w:t>3</w:t>
            </w:r>
          </w:ins>
        </w:sdtContent>
      </w:sdt>
      <w:r>
        <w:rPr>
          <w:sz w:val="24"/>
          <w:szCs w:val="24"/>
        </w:rPr>
        <w:t>).</w:t>
      </w:r>
    </w:p>
    <w:p w14:paraId="00000043" w14:textId="77777777" w:rsidR="00641530" w:rsidRDefault="00000000">
      <w:pPr>
        <w:rPr>
          <w:sz w:val="24"/>
          <w:szCs w:val="24"/>
        </w:rPr>
      </w:pPr>
      <w:r>
        <w:rPr>
          <w:noProof/>
          <w:sz w:val="24"/>
          <w:szCs w:val="24"/>
        </w:rPr>
        <w:lastRenderedPageBreak/>
        <w:drawing>
          <wp:inline distT="114300" distB="114300" distL="114300" distR="114300" wp14:anchorId="20B57CE9" wp14:editId="6D85AC25">
            <wp:extent cx="5734050" cy="69342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b="17740"/>
                    <a:stretch>
                      <a:fillRect/>
                    </a:stretch>
                  </pic:blipFill>
                  <pic:spPr>
                    <a:xfrm>
                      <a:off x="0" y="0"/>
                      <a:ext cx="5734050" cy="6934200"/>
                    </a:xfrm>
                    <a:prstGeom prst="rect">
                      <a:avLst/>
                    </a:prstGeom>
                    <a:ln/>
                  </pic:spPr>
                </pic:pic>
              </a:graphicData>
            </a:graphic>
          </wp:inline>
        </w:drawing>
      </w:r>
    </w:p>
    <w:p w14:paraId="00000044" w14:textId="77777777" w:rsidR="00641530" w:rsidRDefault="00000000">
      <w:pPr>
        <w:rPr>
          <w:rFonts w:ascii="Times New Roman" w:eastAsia="Times New Roman" w:hAnsi="Times New Roman" w:cs="Times New Roman"/>
          <w:i/>
        </w:rPr>
      </w:pPr>
      <w:bookmarkStart w:id="423" w:name="_Hlk188104258"/>
      <w:r>
        <w:rPr>
          <w:rFonts w:ascii="Times New Roman" w:eastAsia="Times New Roman" w:hAnsi="Times New Roman" w:cs="Times New Roman"/>
          <w:b/>
          <w:i/>
        </w:rPr>
        <w:t xml:space="preserve">Figure 2. S. </w:t>
      </w:r>
      <w:proofErr w:type="spellStart"/>
      <w:r>
        <w:rPr>
          <w:rFonts w:ascii="Times New Roman" w:eastAsia="Times New Roman" w:hAnsi="Times New Roman" w:cs="Times New Roman"/>
          <w:b/>
          <w:i/>
        </w:rPr>
        <w:t>albidoflavus</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iModulons</w:t>
      </w:r>
      <w:proofErr w:type="spellEnd"/>
      <w:r>
        <w:rPr>
          <w:rFonts w:ascii="Times New Roman" w:eastAsia="Times New Roman" w:hAnsi="Times New Roman" w:cs="Times New Roman"/>
          <w:b/>
          <w:i/>
        </w:rPr>
        <w:t xml:space="preserve"> similarities and differences with other organisms. </w:t>
      </w:r>
      <w:r>
        <w:rPr>
          <w:rFonts w:ascii="Times New Roman" w:eastAsia="Times New Roman" w:hAnsi="Times New Roman" w:cs="Times New Roman"/>
          <w:i/>
        </w:rPr>
        <w:t>(</w:t>
      </w:r>
      <w:r>
        <w:rPr>
          <w:rFonts w:ascii="Times New Roman" w:eastAsia="Times New Roman" w:hAnsi="Times New Roman" w:cs="Times New Roman"/>
          <w:b/>
          <w:i/>
        </w:rPr>
        <w:t>A</w:t>
      </w:r>
      <w:r>
        <w:rPr>
          <w:rFonts w:ascii="Times New Roman" w:eastAsia="Times New Roman" w:hAnsi="Times New Roman" w:cs="Times New Roman"/>
          <w:i/>
        </w:rPr>
        <w:t xml:space="preserve">) Overview of the construction of the </w:t>
      </w:r>
      <w:proofErr w:type="spellStart"/>
      <w:r>
        <w:rPr>
          <w:rFonts w:ascii="Times New Roman" w:eastAsia="Times New Roman" w:hAnsi="Times New Roman" w:cs="Times New Roman"/>
          <w:i/>
        </w:rPr>
        <w:t>iModulome</w:t>
      </w:r>
      <w:proofErr w:type="spellEnd"/>
      <w:r>
        <w:rPr>
          <w:rFonts w:ascii="Times New Roman" w:eastAsia="Times New Roman" w:hAnsi="Times New Roman" w:cs="Times New Roman"/>
          <w:i/>
        </w:rPr>
        <w:t xml:space="preserve">. M files generated from ICA analysis of seven organisms were collected. </w:t>
      </w:r>
      <w:proofErr w:type="spellStart"/>
      <w:r>
        <w:rPr>
          <w:rFonts w:ascii="Times New Roman" w:eastAsia="Times New Roman" w:hAnsi="Times New Roman" w:cs="Times New Roman"/>
          <w:i/>
        </w:rPr>
        <w:t>Orthogroups</w:t>
      </w:r>
      <w:proofErr w:type="spellEnd"/>
      <w:r>
        <w:rPr>
          <w:rFonts w:ascii="Times New Roman" w:eastAsia="Times New Roman" w:hAnsi="Times New Roman" w:cs="Times New Roman"/>
          <w:i/>
        </w:rPr>
        <w:t xml:space="preserve"> were identified using </w:t>
      </w:r>
      <w:proofErr w:type="spellStart"/>
      <w:r>
        <w:rPr>
          <w:rFonts w:ascii="Times New Roman" w:eastAsia="Times New Roman" w:hAnsi="Times New Roman" w:cs="Times New Roman"/>
          <w:i/>
        </w:rPr>
        <w:t>orthofinder</w:t>
      </w:r>
      <w:proofErr w:type="spellEnd"/>
      <w:r>
        <w:rPr>
          <w:rFonts w:ascii="Times New Roman" w:eastAsia="Times New Roman" w:hAnsi="Times New Roman" w:cs="Times New Roman"/>
          <w:i/>
        </w:rPr>
        <w:t xml:space="preserve"> (48</w:t>
      </w:r>
      <w:sdt>
        <w:sdtPr>
          <w:tag w:val="goog_rdk_62"/>
          <w:id w:val="-282656921"/>
        </w:sdtPr>
        <w:sdtContent>
          <w:del w:id="424" w:author="Mathias Jönsson" w:date="2024-11-20T02:49:00Z">
            <w:r>
              <w:rPr>
                <w:rFonts w:ascii="Times New Roman" w:eastAsia="Times New Roman" w:hAnsi="Times New Roman" w:cs="Times New Roman"/>
                <w:i/>
              </w:rPr>
              <w:delText>), and</w:delText>
            </w:r>
          </w:del>
        </w:sdtContent>
      </w:sdt>
      <w:sdt>
        <w:sdtPr>
          <w:tag w:val="goog_rdk_63"/>
          <w:id w:val="1950655711"/>
        </w:sdtPr>
        <w:sdtContent>
          <w:ins w:id="425" w:author="Mathias Jönsson" w:date="2024-11-20T02:49:00Z">
            <w:r>
              <w:rPr>
                <w:rFonts w:ascii="Times New Roman" w:eastAsia="Times New Roman" w:hAnsi="Times New Roman" w:cs="Times New Roman"/>
                <w:i/>
              </w:rPr>
              <w:t>) and</w:t>
            </w:r>
          </w:ins>
        </w:sdtContent>
      </w:sdt>
      <w:r>
        <w:rPr>
          <w:rFonts w:ascii="Times New Roman" w:eastAsia="Times New Roman" w:hAnsi="Times New Roman" w:cs="Times New Roman"/>
          <w:i/>
        </w:rPr>
        <w:t xml:space="preserve"> used to merge the M files based on the specific </w:t>
      </w:r>
      <w:proofErr w:type="spellStart"/>
      <w:r>
        <w:rPr>
          <w:rFonts w:ascii="Times New Roman" w:eastAsia="Times New Roman" w:hAnsi="Times New Roman" w:cs="Times New Roman"/>
          <w:i/>
        </w:rPr>
        <w:t>orthogroup</w:t>
      </w:r>
      <w:proofErr w:type="spellEnd"/>
      <w:r>
        <w:rPr>
          <w:rFonts w:ascii="Times New Roman" w:eastAsia="Times New Roman" w:hAnsi="Times New Roman" w:cs="Times New Roman"/>
          <w:i/>
        </w:rPr>
        <w:t xml:space="preserve">. Cosine similarity score and MCL clustering was used to create a clustered network of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based on similarity. (</w:t>
      </w:r>
      <w:r>
        <w:rPr>
          <w:rFonts w:ascii="Times New Roman" w:eastAsia="Times New Roman" w:hAnsi="Times New Roman" w:cs="Times New Roman"/>
          <w:b/>
          <w:i/>
        </w:rPr>
        <w:t>B</w:t>
      </w:r>
      <w:r>
        <w:rPr>
          <w:rFonts w:ascii="Times New Roman" w:eastAsia="Times New Roman" w:hAnsi="Times New Roman" w:cs="Times New Roman"/>
          <w:i/>
        </w:rPr>
        <w:t xml:space="preserve">) A cluster from the </w:t>
      </w:r>
      <w:proofErr w:type="spellStart"/>
      <w:r>
        <w:rPr>
          <w:rFonts w:ascii="Times New Roman" w:eastAsia="Times New Roman" w:hAnsi="Times New Roman" w:cs="Times New Roman"/>
          <w:i/>
        </w:rPr>
        <w:t>iModulome</w:t>
      </w:r>
      <w:proofErr w:type="spellEnd"/>
      <w:r>
        <w:rPr>
          <w:rFonts w:ascii="Times New Roman" w:eastAsia="Times New Roman" w:hAnsi="Times New Roman" w:cs="Times New Roman"/>
          <w:i/>
        </w:rPr>
        <w:t xml:space="preserve"> of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across seven species</w:t>
      </w:r>
      <w:sdt>
        <w:sdtPr>
          <w:tag w:val="goog_rdk_64"/>
          <w:id w:val="1941332874"/>
        </w:sdtPr>
        <w:sdtContent>
          <w:ins w:id="426" w:author="Mathias Jönsson" w:date="2024-11-21T03:02:00Z">
            <w:r>
              <w:rPr>
                <w:rFonts w:ascii="Times New Roman" w:eastAsia="Times New Roman" w:hAnsi="Times New Roman" w:cs="Times New Roman"/>
                <w:i/>
              </w:rPr>
              <w:t xml:space="preserve"> (abbreviations and </w:t>
            </w:r>
            <w:proofErr w:type="spellStart"/>
            <w:r>
              <w:rPr>
                <w:rFonts w:ascii="Times New Roman" w:eastAsia="Times New Roman" w:hAnsi="Times New Roman" w:cs="Times New Roman"/>
                <w:i/>
              </w:rPr>
              <w:t>colour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sal</w:t>
            </w:r>
            <w:proofErr w:type="spellEnd"/>
            <w:r>
              <w:rPr>
                <w:rFonts w:ascii="Times New Roman" w:eastAsia="Times New Roman" w:hAnsi="Times New Roman" w:cs="Times New Roman"/>
                <w:i/>
              </w:rPr>
              <w:t xml:space="preserve">, Red, S. </w:t>
            </w:r>
            <w:proofErr w:type="spellStart"/>
            <w:r>
              <w:rPr>
                <w:rFonts w:ascii="Times New Roman" w:eastAsia="Times New Roman" w:hAnsi="Times New Roman" w:cs="Times New Roman"/>
                <w:i/>
              </w:rPr>
              <w:t>albidoflavus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mtub</w:t>
            </w:r>
            <w:proofErr w:type="spellEnd"/>
            <w:r>
              <w:rPr>
                <w:rFonts w:ascii="Times New Roman" w:eastAsia="Times New Roman" w:hAnsi="Times New Roman" w:cs="Times New Roman"/>
                <w:i/>
              </w:rPr>
              <w:t xml:space="preserve">, Orange, M. tuberculosis; </w:t>
            </w:r>
            <w:proofErr w:type="spellStart"/>
            <w:r>
              <w:rPr>
                <w:rFonts w:ascii="Times New Roman" w:eastAsia="Times New Roman" w:hAnsi="Times New Roman" w:cs="Times New Roman"/>
                <w:i/>
              </w:rPr>
              <w:t>ecol</w:t>
            </w:r>
            <w:proofErr w:type="spellEnd"/>
            <w:r>
              <w:rPr>
                <w:rFonts w:ascii="Times New Roman" w:eastAsia="Times New Roman" w:hAnsi="Times New Roman" w:cs="Times New Roman"/>
                <w:i/>
              </w:rPr>
              <w:t xml:space="preserve">, Green, E. coli; </w:t>
            </w:r>
            <w:proofErr w:type="spellStart"/>
            <w:r>
              <w:rPr>
                <w:rFonts w:ascii="Times New Roman" w:eastAsia="Times New Roman" w:hAnsi="Times New Roman" w:cs="Times New Roman"/>
                <w:i/>
              </w:rPr>
              <w:t>sen</w:t>
            </w:r>
            <w:proofErr w:type="spellEnd"/>
            <w:r>
              <w:rPr>
                <w:rFonts w:ascii="Times New Roman" w:eastAsia="Times New Roman" w:hAnsi="Times New Roman" w:cs="Times New Roman"/>
                <w:i/>
              </w:rPr>
              <w:t xml:space="preserve">, Purple, S. enterica; </w:t>
            </w:r>
            <w:proofErr w:type="spellStart"/>
            <w:r>
              <w:rPr>
                <w:rFonts w:ascii="Times New Roman" w:eastAsia="Times New Roman" w:hAnsi="Times New Roman" w:cs="Times New Roman"/>
                <w:i/>
              </w:rPr>
              <w:t>pae</w:t>
            </w:r>
            <w:proofErr w:type="spellEnd"/>
            <w:r>
              <w:rPr>
                <w:rFonts w:ascii="Times New Roman" w:eastAsia="Times New Roman" w:hAnsi="Times New Roman" w:cs="Times New Roman"/>
                <w:i/>
              </w:rPr>
              <w:t xml:space="preserve">, Blue, P. aeruginosa; </w:t>
            </w:r>
            <w:proofErr w:type="spellStart"/>
            <w:r>
              <w:rPr>
                <w:rFonts w:ascii="Times New Roman" w:eastAsia="Times New Roman" w:hAnsi="Times New Roman" w:cs="Times New Roman"/>
                <w:i/>
              </w:rPr>
              <w:t>bsub</w:t>
            </w:r>
            <w:proofErr w:type="spellEnd"/>
            <w:r>
              <w:rPr>
                <w:rFonts w:ascii="Times New Roman" w:eastAsia="Times New Roman" w:hAnsi="Times New Roman" w:cs="Times New Roman"/>
                <w:i/>
              </w:rPr>
              <w:t xml:space="preserve">, Yellow, B. subtilis; sac, Grey, S. </w:t>
            </w:r>
            <w:proofErr w:type="spellStart"/>
            <w:r>
              <w:rPr>
                <w:rFonts w:ascii="Times New Roman" w:eastAsia="Times New Roman" w:hAnsi="Times New Roman" w:cs="Times New Roman"/>
                <w:i/>
              </w:rPr>
              <w:t>acidocaldarius</w:t>
            </w:r>
            <w:proofErr w:type="spellEnd"/>
            <w:r>
              <w:rPr>
                <w:rFonts w:ascii="Times New Roman" w:eastAsia="Times New Roman" w:hAnsi="Times New Roman" w:cs="Times New Roman"/>
                <w:i/>
              </w:rPr>
              <w:t>)</w:t>
            </w:r>
          </w:ins>
        </w:sdtContent>
      </w:sdt>
      <w:r>
        <w:rPr>
          <w:rFonts w:ascii="Times New Roman" w:eastAsia="Times New Roman" w:hAnsi="Times New Roman" w:cs="Times New Roman"/>
          <w:i/>
        </w:rPr>
        <w:t xml:space="preserve"> </w:t>
      </w:r>
      <w:sdt>
        <w:sdtPr>
          <w:tag w:val="goog_rdk_65"/>
          <w:id w:val="-7611421"/>
        </w:sdtPr>
        <w:sdtContent>
          <w:del w:id="427" w:author="Mathias Jönsson" w:date="2024-11-21T03:05:00Z">
            <w:r>
              <w:rPr>
                <w:rFonts w:ascii="Times New Roman" w:eastAsia="Times New Roman" w:hAnsi="Times New Roman" w:cs="Times New Roman"/>
                <w:i/>
              </w:rPr>
              <w:delText xml:space="preserve">(coloured nodes; Red, S. albidoflavus; Orange, M. tuberculosis; Green, E. coli; Purple, S. enterica; Blue, P. aeruginosa; Yellow, B. subtilis; Grey, S. acidocaldarius) </w:delText>
            </w:r>
          </w:del>
        </w:sdtContent>
      </w:sdt>
      <w:r>
        <w:rPr>
          <w:rFonts w:ascii="Times New Roman" w:eastAsia="Times New Roman" w:hAnsi="Times New Roman" w:cs="Times New Roman"/>
          <w:i/>
        </w:rPr>
        <w:t xml:space="preserve">based on cosine similarity of ICA derived gene weights, containing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related to translation processes. (</w:t>
      </w:r>
      <w:r>
        <w:rPr>
          <w:rFonts w:ascii="Times New Roman" w:eastAsia="Times New Roman" w:hAnsi="Times New Roman" w:cs="Times New Roman"/>
          <w:b/>
          <w:i/>
        </w:rPr>
        <w:t>C</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Clustermap</w:t>
      </w:r>
      <w:proofErr w:type="spellEnd"/>
      <w:r>
        <w:rPr>
          <w:rFonts w:ascii="Times New Roman" w:eastAsia="Times New Roman" w:hAnsi="Times New Roman" w:cs="Times New Roman"/>
          <w:i/>
        </w:rPr>
        <w:t xml:space="preserve"> of core genes in the cluster, the scale bar depicts the standardized weights of orthologous genes, expressed as z-scores</w:t>
      </w:r>
      <w:sdt>
        <w:sdtPr>
          <w:tag w:val="goog_rdk_66"/>
          <w:id w:val="223719700"/>
        </w:sdtPr>
        <w:sdtContent>
          <w:ins w:id="428" w:author="Mathias Jönsson" w:date="2024-11-20T02:49:00Z">
            <w:r>
              <w:rPr>
                <w:rFonts w:ascii="Times New Roman" w:eastAsia="Times New Roman" w:hAnsi="Times New Roman" w:cs="Times New Roman"/>
                <w:i/>
              </w:rPr>
              <w:t xml:space="preserve">. In this </w:t>
            </w:r>
            <w:r>
              <w:rPr>
                <w:rFonts w:ascii="Times New Roman" w:eastAsia="Times New Roman" w:hAnsi="Times New Roman" w:cs="Times New Roman"/>
                <w:i/>
              </w:rPr>
              <w:lastRenderedPageBreak/>
              <w:t xml:space="preserve">example, </w:t>
            </w:r>
          </w:ins>
        </w:sdtContent>
      </w:sdt>
      <w:sdt>
        <w:sdtPr>
          <w:tag w:val="goog_rdk_67"/>
          <w:id w:val="-1187436296"/>
        </w:sdtPr>
        <w:sdtContent>
          <w:ins w:id="429" w:author="Mathias Jönsson" w:date="2024-11-22T00:42:00Z">
            <w:r>
              <w:rPr>
                <w:rFonts w:ascii="Times New Roman" w:eastAsia="Times New Roman" w:hAnsi="Times New Roman" w:cs="Times New Roman"/>
                <w:i/>
              </w:rPr>
              <w:t>22</w:t>
            </w:r>
          </w:ins>
        </w:sdtContent>
      </w:sdt>
      <w:sdt>
        <w:sdtPr>
          <w:tag w:val="goog_rdk_68"/>
          <w:id w:val="258184742"/>
        </w:sdtPr>
        <w:sdtContent>
          <w:ins w:id="430" w:author="Mathias Jönsson" w:date="2024-11-20T02:49:00Z">
            <w:r>
              <w:rPr>
                <w:rFonts w:ascii="Times New Roman" w:eastAsia="Times New Roman" w:hAnsi="Times New Roman" w:cs="Times New Roman"/>
                <w:i/>
              </w:rPr>
              <w:t xml:space="preserve"> ribosomal subunits are highly weighted in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related to translation across several different species, suggesting very similar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structures. Notably, the Archaea S. </w:t>
            </w:r>
            <w:proofErr w:type="spellStart"/>
            <w:r>
              <w:rPr>
                <w:rFonts w:ascii="Times New Roman" w:eastAsia="Times New Roman" w:hAnsi="Times New Roman" w:cs="Times New Roman"/>
                <w:i/>
              </w:rPr>
              <w:t>acidocaldarius</w:t>
            </w:r>
            <w:proofErr w:type="spellEnd"/>
            <w:r>
              <w:rPr>
                <w:rFonts w:ascii="Times New Roman" w:eastAsia="Times New Roman" w:hAnsi="Times New Roman" w:cs="Times New Roman"/>
                <w:i/>
              </w:rPr>
              <w:t xml:space="preserve"> appears to lack many of the genes that are highly expressed in other organisms, indicating a </w:t>
            </w:r>
          </w:ins>
        </w:sdtContent>
      </w:sdt>
      <w:sdt>
        <w:sdtPr>
          <w:tag w:val="goog_rdk_69"/>
          <w:id w:val="-1924867277"/>
        </w:sdtPr>
        <w:sdtContent>
          <w:ins w:id="431" w:author="Mathias Jönsson" w:date="2024-11-22T00:42:00Z">
            <w:r>
              <w:rPr>
                <w:rFonts w:ascii="Times New Roman" w:eastAsia="Times New Roman" w:hAnsi="Times New Roman" w:cs="Times New Roman"/>
                <w:i/>
              </w:rPr>
              <w:t>gr</w:t>
            </w:r>
          </w:ins>
        </w:sdtContent>
      </w:sdt>
      <w:sdt>
        <w:sdtPr>
          <w:tag w:val="goog_rdk_70"/>
          <w:id w:val="-1445076303"/>
        </w:sdtPr>
        <w:sdtContent>
          <w:ins w:id="432" w:author="Mathias Jönsson" w:date="2024-11-22T00:42:00Z">
            <w:r>
              <w:rPr>
                <w:rFonts w:ascii="Times New Roman" w:eastAsia="Times New Roman" w:hAnsi="Times New Roman" w:cs="Times New Roman"/>
                <w:i/>
              </w:rPr>
              <w:t>eater</w:t>
            </w:r>
          </w:ins>
        </w:sdtContent>
      </w:sdt>
      <w:sdt>
        <w:sdtPr>
          <w:tag w:val="goog_rdk_71"/>
          <w:id w:val="492918290"/>
        </w:sdtPr>
        <w:sdtContent>
          <w:ins w:id="433" w:author="Mathias Jönsson" w:date="2024-11-20T02:49:00Z">
            <w:r>
              <w:rPr>
                <w:rFonts w:ascii="Times New Roman" w:eastAsia="Times New Roman" w:hAnsi="Times New Roman" w:cs="Times New Roman"/>
                <w:i/>
              </w:rPr>
              <w:t xml:space="preserve"> difference in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structure.</w:t>
            </w:r>
          </w:ins>
        </w:sdtContent>
      </w:sdt>
      <w:r>
        <w:rPr>
          <w:rFonts w:ascii="Times New Roman" w:eastAsia="Times New Roman" w:hAnsi="Times New Roman" w:cs="Times New Roman"/>
          <w:i/>
        </w:rPr>
        <w:t xml:space="preserve"> (</w:t>
      </w:r>
      <w:r>
        <w:rPr>
          <w:rFonts w:ascii="Times New Roman" w:eastAsia="Times New Roman" w:hAnsi="Times New Roman" w:cs="Times New Roman"/>
          <w:b/>
          <w:i/>
        </w:rPr>
        <w:t>D</w:t>
      </w:r>
      <w:r>
        <w:rPr>
          <w:rFonts w:ascii="Times New Roman" w:eastAsia="Times New Roman" w:hAnsi="Times New Roman" w:cs="Times New Roman"/>
          <w:i/>
        </w:rPr>
        <w:t xml:space="preserve">) A cluster of phosphate related </w:t>
      </w:r>
      <w:proofErr w:type="spellStart"/>
      <w:r>
        <w:rPr>
          <w:rFonts w:ascii="Times New Roman" w:eastAsia="Times New Roman" w:hAnsi="Times New Roman" w:cs="Times New Roman"/>
          <w:i/>
        </w:rPr>
        <w:t>iModulons</w:t>
      </w:r>
      <w:proofErr w:type="spellEnd"/>
      <w:sdt>
        <w:sdtPr>
          <w:tag w:val="goog_rdk_72"/>
          <w:id w:val="985669380"/>
        </w:sdtPr>
        <w:sdtContent>
          <w:ins w:id="434" w:author="Mathias Jönsson" w:date="2024-11-20T02:49:00Z">
            <w:r>
              <w:rPr>
                <w:rFonts w:ascii="Times New Roman" w:eastAsia="Times New Roman" w:hAnsi="Times New Roman" w:cs="Times New Roman"/>
                <w:i/>
              </w:rPr>
              <w:t xml:space="preserve"> based on cosine similarity of ICA derived gene weights, containing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related to phosphate uptake.</w:t>
            </w:r>
          </w:ins>
        </w:sdtContent>
      </w:sdt>
      <w:sdt>
        <w:sdtPr>
          <w:tag w:val="goog_rdk_73"/>
          <w:id w:val="491295151"/>
        </w:sdtPr>
        <w:sdtContent>
          <w:ins w:id="435" w:author="Mathias Jönsson" w:date="2024-11-20T02:49:00Z">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Coloured</w:t>
            </w:r>
            <w:proofErr w:type="spellEnd"/>
            <w:r>
              <w:rPr>
                <w:rFonts w:ascii="Times New Roman" w:eastAsia="Times New Roman" w:hAnsi="Times New Roman" w:cs="Times New Roman"/>
                <w:i/>
              </w:rPr>
              <w:t xml:space="preserve"> nodes depict species as described in (B). </w:t>
            </w:r>
          </w:ins>
        </w:sdtContent>
      </w:sdt>
      <w:sdt>
        <w:sdtPr>
          <w:tag w:val="goog_rdk_74"/>
          <w:id w:val="1133363631"/>
        </w:sdtPr>
        <w:sdtContent>
          <w:del w:id="436" w:author="Mathias Jönsson" w:date="2024-11-20T02:49:00Z">
            <w:r>
              <w:rPr>
                <w:rFonts w:ascii="Times New Roman" w:eastAsia="Times New Roman" w:hAnsi="Times New Roman" w:cs="Times New Roman"/>
                <w:i/>
              </w:rPr>
              <w:delText xml:space="preserve"> </w:delText>
            </w:r>
          </w:del>
        </w:sdtContent>
      </w:sdt>
      <w:r>
        <w:rPr>
          <w:rFonts w:ascii="Times New Roman" w:eastAsia="Times New Roman" w:hAnsi="Times New Roman" w:cs="Times New Roman"/>
          <w:i/>
        </w:rPr>
        <w:t>(</w:t>
      </w:r>
      <w:r>
        <w:rPr>
          <w:rFonts w:ascii="Times New Roman" w:eastAsia="Times New Roman" w:hAnsi="Times New Roman" w:cs="Times New Roman"/>
          <w:b/>
          <w:i/>
        </w:rPr>
        <w:t>E</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Clustermap</w:t>
      </w:r>
      <w:proofErr w:type="spellEnd"/>
      <w:r>
        <w:rPr>
          <w:rFonts w:ascii="Times New Roman" w:eastAsia="Times New Roman" w:hAnsi="Times New Roman" w:cs="Times New Roman"/>
          <w:i/>
        </w:rPr>
        <w:t xml:space="preserve"> of core orthologous genes in the Phosphate related cluster.</w:t>
      </w:r>
      <w:sdt>
        <w:sdtPr>
          <w:tag w:val="goog_rdk_75"/>
          <w:id w:val="-969975403"/>
        </w:sdtPr>
        <w:sdtContent>
          <w:ins w:id="437" w:author="Mathias Jönsson" w:date="2024-11-20T02:49:00Z">
            <w:r>
              <w:rPr>
                <w:rFonts w:ascii="Times New Roman" w:eastAsia="Times New Roman" w:hAnsi="Times New Roman" w:cs="Times New Roman"/>
                <w:i/>
              </w:rPr>
              <w:t xml:space="preserve"> The </w:t>
            </w:r>
            <w:proofErr w:type="spellStart"/>
            <w:r>
              <w:rPr>
                <w:rFonts w:ascii="Times New Roman" w:eastAsia="Times New Roman" w:hAnsi="Times New Roman" w:cs="Times New Roman"/>
                <w:i/>
              </w:rPr>
              <w:t>pstSCAB</w:t>
            </w:r>
            <w:proofErr w:type="spellEnd"/>
            <w:r>
              <w:rPr>
                <w:rFonts w:ascii="Times New Roman" w:eastAsia="Times New Roman" w:hAnsi="Times New Roman" w:cs="Times New Roman"/>
                <w:i/>
              </w:rPr>
              <w:t xml:space="preserve"> operon has high weights in nearly all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while</w:t>
            </w:r>
          </w:ins>
        </w:sdtContent>
      </w:sdt>
      <w:sdt>
        <w:sdtPr>
          <w:tag w:val="goog_rdk_76"/>
          <w:id w:val="71160890"/>
        </w:sdtPr>
        <w:sdtContent>
          <w:ins w:id="438" w:author="Mathias Jönsson" w:date="2024-11-22T00:42:00Z">
            <w:r>
              <w:rPr>
                <w:rFonts w:ascii="Times New Roman" w:eastAsia="Times New Roman" w:hAnsi="Times New Roman" w:cs="Times New Roman"/>
                <w:i/>
              </w:rPr>
              <w:t xml:space="preserve"> for</w:t>
            </w:r>
          </w:ins>
        </w:sdtContent>
      </w:sdt>
      <w:sdt>
        <w:sdtPr>
          <w:tag w:val="goog_rdk_77"/>
          <w:id w:val="376354597"/>
        </w:sdtPr>
        <w:sdtContent>
          <w:ins w:id="439" w:author="Mathias Jönsson" w:date="2024-11-20T02:49:00Z">
            <w:r>
              <w:rPr>
                <w:rFonts w:ascii="Times New Roman" w:eastAsia="Times New Roman" w:hAnsi="Times New Roman" w:cs="Times New Roman"/>
                <w:i/>
              </w:rPr>
              <w:t xml:space="preserve"> some genes (</w:t>
            </w:r>
            <w:proofErr w:type="spellStart"/>
            <w:r>
              <w:rPr>
                <w:rFonts w:ascii="Times New Roman" w:eastAsia="Times New Roman" w:hAnsi="Times New Roman" w:cs="Times New Roman"/>
                <w:i/>
              </w:rPr>
              <w:t>eg.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yddL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phoA</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membership can be species subjective. </w:t>
            </w:r>
          </w:ins>
        </w:sdtContent>
      </w:sdt>
    </w:p>
    <w:bookmarkEnd w:id="423"/>
    <w:p w14:paraId="00000045" w14:textId="77777777" w:rsidR="00641530" w:rsidRDefault="00641530">
      <w:pPr>
        <w:rPr>
          <w:rFonts w:ascii="Times New Roman" w:eastAsia="Times New Roman" w:hAnsi="Times New Roman" w:cs="Times New Roman"/>
          <w:sz w:val="20"/>
          <w:szCs w:val="20"/>
          <w:shd w:val="clear" w:color="auto" w:fill="CFE2F3"/>
        </w:rPr>
      </w:pPr>
    </w:p>
    <w:p w14:paraId="00000046" w14:textId="77777777" w:rsidR="00641530" w:rsidRDefault="00000000">
      <w:pPr>
        <w:pStyle w:val="Heading3"/>
      </w:pPr>
      <w:bookmarkStart w:id="440" w:name="_heading=h.35nkun2" w:colFirst="0" w:colLast="0"/>
      <w:bookmarkEnd w:id="440"/>
      <w:proofErr w:type="spellStart"/>
      <w:r>
        <w:t>iModulons</w:t>
      </w:r>
      <w:proofErr w:type="spellEnd"/>
      <w:r>
        <w:t xml:space="preserve"> give insights into the regulation and activation of BGCs.</w:t>
      </w:r>
    </w:p>
    <w:p w14:paraId="00000047" w14:textId="339ECD83" w:rsidR="00641530" w:rsidRDefault="00000000">
      <w:pPr>
        <w:rPr>
          <w:sz w:val="24"/>
          <w:szCs w:val="24"/>
        </w:rPr>
      </w:pPr>
      <w:r>
        <w:rPr>
          <w:sz w:val="24"/>
          <w:szCs w:val="24"/>
        </w:rPr>
        <w:t xml:space="preserve">Of the 23 predicted BGC regions in </w:t>
      </w:r>
      <w:r>
        <w:rPr>
          <w:i/>
          <w:sz w:val="24"/>
          <w:szCs w:val="24"/>
        </w:rPr>
        <w:t xml:space="preserve">S. </w:t>
      </w:r>
      <w:proofErr w:type="spellStart"/>
      <w:r>
        <w:rPr>
          <w:i/>
          <w:sz w:val="24"/>
          <w:szCs w:val="24"/>
        </w:rPr>
        <w:t>albidoflavus</w:t>
      </w:r>
      <w:proofErr w:type="spellEnd"/>
      <w:r>
        <w:rPr>
          <w:sz w:val="24"/>
          <w:szCs w:val="24"/>
        </w:rPr>
        <w:t xml:space="preserve">, 12 had core biosynthetic genes as members of 16 </w:t>
      </w:r>
      <w:proofErr w:type="spellStart"/>
      <w:r>
        <w:rPr>
          <w:sz w:val="24"/>
          <w:szCs w:val="24"/>
        </w:rPr>
        <w:t>iModulons</w:t>
      </w:r>
      <w:proofErr w:type="spellEnd"/>
      <w:r>
        <w:rPr>
          <w:sz w:val="24"/>
          <w:szCs w:val="24"/>
        </w:rPr>
        <w:t xml:space="preserve">, including </w:t>
      </w:r>
      <w:proofErr w:type="spellStart"/>
      <w:r>
        <w:rPr>
          <w:sz w:val="24"/>
          <w:szCs w:val="24"/>
        </w:rPr>
        <w:t>paulomycin</w:t>
      </w:r>
      <w:proofErr w:type="spellEnd"/>
      <w:r>
        <w:rPr>
          <w:sz w:val="24"/>
          <w:szCs w:val="24"/>
        </w:rPr>
        <w:t xml:space="preserve">, </w:t>
      </w:r>
      <w:proofErr w:type="spellStart"/>
      <w:r>
        <w:rPr>
          <w:sz w:val="24"/>
          <w:szCs w:val="24"/>
        </w:rPr>
        <w:t>cyclofaulknamycin</w:t>
      </w:r>
      <w:proofErr w:type="spellEnd"/>
      <w:r>
        <w:rPr>
          <w:sz w:val="24"/>
          <w:szCs w:val="24"/>
        </w:rPr>
        <w:t xml:space="preserve">, </w:t>
      </w:r>
      <w:proofErr w:type="spellStart"/>
      <w:r>
        <w:rPr>
          <w:sz w:val="24"/>
          <w:szCs w:val="24"/>
        </w:rPr>
        <w:t>candicidin</w:t>
      </w:r>
      <w:proofErr w:type="spellEnd"/>
      <w:r>
        <w:rPr>
          <w:sz w:val="24"/>
          <w:szCs w:val="24"/>
        </w:rPr>
        <w:t xml:space="preserve">, and </w:t>
      </w:r>
      <w:proofErr w:type="spellStart"/>
      <w:r>
        <w:rPr>
          <w:sz w:val="24"/>
          <w:szCs w:val="24"/>
        </w:rPr>
        <w:t>surugamide</w:t>
      </w:r>
      <w:proofErr w:type="spellEnd"/>
      <w:r>
        <w:rPr>
          <w:sz w:val="24"/>
          <w:szCs w:val="24"/>
        </w:rPr>
        <w:t xml:space="preserve"> (Table 1). The remaining BGCs had evenly distributed transcriptional activity across all </w:t>
      </w:r>
      <w:del w:id="441" w:author="Mathias Jönsson" w:date="2025-01-17T13:39:00Z" w16du:dateUtc="2025-01-17T02:39:00Z">
        <w:r w:rsidDel="00154001">
          <w:rPr>
            <w:sz w:val="24"/>
            <w:szCs w:val="24"/>
          </w:rPr>
          <w:delText>conditions, and</w:delText>
        </w:r>
      </w:del>
      <w:ins w:id="442" w:author="Mathias Jönsson" w:date="2025-01-17T13:39:00Z" w16du:dateUtc="2025-01-17T02:39:00Z">
        <w:r w:rsidR="00154001">
          <w:rPr>
            <w:sz w:val="24"/>
            <w:szCs w:val="24"/>
          </w:rPr>
          <w:t>conditions and</w:t>
        </w:r>
      </w:ins>
      <w:r>
        <w:rPr>
          <w:sz w:val="24"/>
          <w:szCs w:val="24"/>
        </w:rPr>
        <w:t xml:space="preserve"> thus were not modularized by ICA. The </w:t>
      </w:r>
      <w:proofErr w:type="spellStart"/>
      <w:r>
        <w:rPr>
          <w:sz w:val="24"/>
          <w:szCs w:val="24"/>
        </w:rPr>
        <w:t>iModulons</w:t>
      </w:r>
      <w:proofErr w:type="spellEnd"/>
      <w:r>
        <w:rPr>
          <w:sz w:val="24"/>
          <w:szCs w:val="24"/>
        </w:rPr>
        <w:t xml:space="preserve"> provide a comprehensive overview of the expression of the core biosynthetic genes across different growth conditions along with co-regulated genes, both within and outside of the BGC. For example, the BGC regions predicted by ICA were </w:t>
      </w:r>
      <w:sdt>
        <w:sdtPr>
          <w:tag w:val="goog_rdk_78"/>
          <w:id w:val="1765263489"/>
        </w:sdtPr>
        <w:sdtContent>
          <w:ins w:id="443" w:author="Mathias Jönsson" w:date="2024-11-21T03:09:00Z">
            <w:r>
              <w:rPr>
                <w:sz w:val="24"/>
                <w:szCs w:val="24"/>
              </w:rPr>
              <w:t xml:space="preserve">on average </w:t>
            </w:r>
          </w:ins>
        </w:sdtContent>
      </w:sdt>
      <w:r>
        <w:rPr>
          <w:sz w:val="24"/>
          <w:szCs w:val="24"/>
        </w:rPr>
        <w:t xml:space="preserve">62.7% smaller compared to </w:t>
      </w:r>
      <w:proofErr w:type="spellStart"/>
      <w:r>
        <w:rPr>
          <w:sz w:val="24"/>
          <w:szCs w:val="24"/>
        </w:rPr>
        <w:t>antiSMASH</w:t>
      </w:r>
      <w:proofErr w:type="spellEnd"/>
      <w:r>
        <w:rPr>
          <w:sz w:val="24"/>
          <w:szCs w:val="24"/>
        </w:rPr>
        <w:t xml:space="preserve"> predictions, with </w:t>
      </w:r>
      <w:proofErr w:type="spellStart"/>
      <w:r>
        <w:rPr>
          <w:sz w:val="24"/>
          <w:szCs w:val="24"/>
        </w:rPr>
        <w:t>Surugamide</w:t>
      </w:r>
      <w:proofErr w:type="spellEnd"/>
      <w:r>
        <w:rPr>
          <w:sz w:val="24"/>
          <w:szCs w:val="24"/>
        </w:rPr>
        <w:t xml:space="preserve"> F having the lowest coverage (4.55%) and </w:t>
      </w:r>
      <w:proofErr w:type="spellStart"/>
      <w:r>
        <w:rPr>
          <w:sz w:val="24"/>
          <w:szCs w:val="24"/>
        </w:rPr>
        <w:t>Streptamidine</w:t>
      </w:r>
      <w:proofErr w:type="spellEnd"/>
      <w:r>
        <w:rPr>
          <w:sz w:val="24"/>
          <w:szCs w:val="24"/>
        </w:rPr>
        <w:t xml:space="preserve"> covering 100% of the </w:t>
      </w:r>
      <w:proofErr w:type="spellStart"/>
      <w:r>
        <w:rPr>
          <w:sz w:val="24"/>
          <w:szCs w:val="24"/>
        </w:rPr>
        <w:t>antiSMASH</w:t>
      </w:r>
      <w:proofErr w:type="spellEnd"/>
      <w:r>
        <w:rPr>
          <w:sz w:val="24"/>
          <w:szCs w:val="24"/>
        </w:rPr>
        <w:t xml:space="preserve"> predicted region (</w:t>
      </w:r>
      <w:del w:id="444" w:author="Mathias Jönsson" w:date="2025-01-19T07:55:00Z" w16du:dateUtc="2025-01-18T20:55:00Z">
        <w:r w:rsidDel="009C7DA8">
          <w:rPr>
            <w:sz w:val="24"/>
            <w:szCs w:val="24"/>
          </w:rPr>
          <w:delText xml:space="preserve">Supplementary </w:delText>
        </w:r>
      </w:del>
      <w:r>
        <w:rPr>
          <w:sz w:val="24"/>
          <w:szCs w:val="24"/>
        </w:rPr>
        <w:t xml:space="preserve">Figure </w:t>
      </w:r>
      <w:ins w:id="445" w:author="Mathias Jönsson" w:date="2025-01-19T07:55:00Z" w16du:dateUtc="2025-01-18T20:55:00Z">
        <w:r w:rsidR="009C7DA8">
          <w:rPr>
            <w:sz w:val="24"/>
            <w:szCs w:val="24"/>
          </w:rPr>
          <w:t>S</w:t>
        </w:r>
      </w:ins>
      <w:sdt>
        <w:sdtPr>
          <w:tag w:val="goog_rdk_79"/>
          <w:id w:val="1569223378"/>
        </w:sdtPr>
        <w:sdtContent>
          <w:ins w:id="446" w:author="Mathias Jönsson" w:date="2024-11-20T23:23:00Z">
            <w:r>
              <w:rPr>
                <w:sz w:val="24"/>
                <w:szCs w:val="24"/>
              </w:rPr>
              <w:t>4</w:t>
            </w:r>
          </w:ins>
        </w:sdtContent>
      </w:sdt>
      <w:sdt>
        <w:sdtPr>
          <w:tag w:val="goog_rdk_80"/>
          <w:id w:val="1201288964"/>
        </w:sdtPr>
        <w:sdtContent>
          <w:del w:id="447" w:author="Mathias Jönsson" w:date="2024-11-20T23:23:00Z">
            <w:r>
              <w:rPr>
                <w:sz w:val="24"/>
                <w:szCs w:val="24"/>
              </w:rPr>
              <w:delText>2</w:delText>
            </w:r>
          </w:del>
        </w:sdtContent>
      </w:sdt>
      <w:r>
        <w:rPr>
          <w:sz w:val="24"/>
          <w:szCs w:val="24"/>
        </w:rPr>
        <w:t>). Notable co-regulated genes located outside of the respective BGCs included putative regulators, amino acid transporters, and cytochrome P450 enzymes (</w:t>
      </w:r>
      <w:del w:id="448" w:author="Mathias Jönsson" w:date="2025-01-19T07:55:00Z" w16du:dateUtc="2025-01-18T20:55:00Z">
        <w:r w:rsidDel="009C7DA8">
          <w:rPr>
            <w:sz w:val="24"/>
            <w:szCs w:val="24"/>
          </w:rPr>
          <w:delText xml:space="preserve">Supplementary </w:delText>
        </w:r>
      </w:del>
      <w:r>
        <w:rPr>
          <w:sz w:val="24"/>
          <w:szCs w:val="24"/>
        </w:rPr>
        <w:t xml:space="preserve">Table </w:t>
      </w:r>
      <w:ins w:id="449" w:author="Mathias Jönsson" w:date="2025-01-19T07:55:00Z" w16du:dateUtc="2025-01-18T20:55:00Z">
        <w:r w:rsidR="009C7DA8">
          <w:rPr>
            <w:sz w:val="24"/>
            <w:szCs w:val="24"/>
          </w:rPr>
          <w:t>S</w:t>
        </w:r>
      </w:ins>
      <w:ins w:id="450" w:author="Mathias Jönsson" w:date="2025-01-19T09:38:00Z" w16du:dateUtc="2025-01-18T22:38:00Z">
        <w:r w:rsidR="00771C4E">
          <w:rPr>
            <w:sz w:val="24"/>
            <w:szCs w:val="24"/>
          </w:rPr>
          <w:t>1.</w:t>
        </w:r>
      </w:ins>
      <w:del w:id="451" w:author="Mathias Jönsson" w:date="2025-01-19T09:09:00Z" w16du:dateUtc="2025-01-18T22:09:00Z">
        <w:r w:rsidDel="00231B05">
          <w:rPr>
            <w:sz w:val="24"/>
            <w:szCs w:val="24"/>
          </w:rPr>
          <w:delText>1.</w:delText>
        </w:r>
      </w:del>
      <w:r>
        <w:rPr>
          <w:sz w:val="24"/>
          <w:szCs w:val="24"/>
        </w:rPr>
        <w:t xml:space="preserve">4). Furthermore, we detected enriched DNA binding motifs that appear upstream of the operons in BGC-related </w:t>
      </w:r>
      <w:proofErr w:type="spellStart"/>
      <w:r>
        <w:rPr>
          <w:sz w:val="24"/>
          <w:szCs w:val="24"/>
        </w:rPr>
        <w:t>iModulons</w:t>
      </w:r>
      <w:proofErr w:type="spellEnd"/>
      <w:r>
        <w:rPr>
          <w:sz w:val="24"/>
          <w:szCs w:val="24"/>
        </w:rPr>
        <w:t xml:space="preserve">, further suggesting co-regulation (Table 1 and </w:t>
      </w:r>
      <w:hyperlink r:id="rId16">
        <w:r w:rsidR="00641530">
          <w:rPr>
            <w:color w:val="1155CC"/>
            <w:sz w:val="24"/>
            <w:szCs w:val="24"/>
            <w:u w:val="single"/>
          </w:rPr>
          <w:t>https://github.com/biosustain/salb_imodulons</w:t>
        </w:r>
      </w:hyperlink>
      <w:r>
        <w:rPr>
          <w:sz w:val="24"/>
          <w:szCs w:val="24"/>
        </w:rPr>
        <w:t xml:space="preserve">). Below we analyze some BGC-related </w:t>
      </w:r>
      <w:proofErr w:type="spellStart"/>
      <w:r>
        <w:rPr>
          <w:sz w:val="24"/>
          <w:szCs w:val="24"/>
        </w:rPr>
        <w:t>iModulons</w:t>
      </w:r>
      <w:proofErr w:type="spellEnd"/>
      <w:r>
        <w:rPr>
          <w:sz w:val="24"/>
          <w:szCs w:val="24"/>
        </w:rPr>
        <w:t xml:space="preserve"> in more detail, to provide novel insights into their potential regulatory mechanisms and expression. </w:t>
      </w:r>
    </w:p>
    <w:p w14:paraId="00000048" w14:textId="77777777" w:rsidR="00641530" w:rsidRDefault="00641530">
      <w:pPr>
        <w:rPr>
          <w:sz w:val="24"/>
          <w:szCs w:val="24"/>
        </w:rPr>
      </w:pPr>
    </w:p>
    <w:p w14:paraId="00000049" w14:textId="77777777" w:rsidR="00641530" w:rsidRDefault="00000000">
      <w:pPr>
        <w:rPr>
          <w:sz w:val="20"/>
          <w:szCs w:val="20"/>
        </w:rPr>
      </w:pPr>
      <w:r>
        <w:rPr>
          <w:rFonts w:ascii="Times New Roman" w:eastAsia="Times New Roman" w:hAnsi="Times New Roman" w:cs="Times New Roman"/>
          <w:b/>
          <w:i/>
        </w:rPr>
        <w:t xml:space="preserve">Table 1. Biosynthetic gene cluster representation in </w:t>
      </w:r>
      <w:proofErr w:type="spellStart"/>
      <w:r>
        <w:rPr>
          <w:rFonts w:ascii="Times New Roman" w:eastAsia="Times New Roman" w:hAnsi="Times New Roman" w:cs="Times New Roman"/>
          <w:b/>
          <w:i/>
        </w:rPr>
        <w:t>iModulons</w:t>
      </w:r>
      <w:proofErr w:type="spellEnd"/>
      <w:r>
        <w:rPr>
          <w:rFonts w:ascii="Times New Roman" w:eastAsia="Times New Roman" w:hAnsi="Times New Roman" w:cs="Times New Roman"/>
          <w:b/>
          <w:i/>
        </w:rPr>
        <w:t xml:space="preserve">. </w:t>
      </w:r>
      <w:r>
        <w:rPr>
          <w:rFonts w:ascii="Times New Roman" w:eastAsia="Times New Roman" w:hAnsi="Times New Roman" w:cs="Times New Roman"/>
          <w:i/>
        </w:rPr>
        <w:t xml:space="preserve">List of </w:t>
      </w:r>
      <w:proofErr w:type="spellStart"/>
      <w:r>
        <w:rPr>
          <w:rFonts w:ascii="Times New Roman" w:eastAsia="Times New Roman" w:hAnsi="Times New Roman" w:cs="Times New Roman"/>
          <w:i/>
        </w:rPr>
        <w:t>antiSMASH</w:t>
      </w:r>
      <w:proofErr w:type="spellEnd"/>
      <w:r>
        <w:rPr>
          <w:rFonts w:ascii="Times New Roman" w:eastAsia="Times New Roman" w:hAnsi="Times New Roman" w:cs="Times New Roman"/>
          <w:i/>
        </w:rPr>
        <w:t xml:space="preserve"> predicted BGC regions and corresponding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The coverage represents the percentage of genes from the </w:t>
      </w:r>
      <w:proofErr w:type="spellStart"/>
      <w:r>
        <w:rPr>
          <w:rFonts w:ascii="Times New Roman" w:eastAsia="Times New Roman" w:hAnsi="Times New Roman" w:cs="Times New Roman"/>
          <w:i/>
        </w:rPr>
        <w:t>antiSMASH</w:t>
      </w:r>
      <w:proofErr w:type="spellEnd"/>
      <w:r>
        <w:rPr>
          <w:rFonts w:ascii="Times New Roman" w:eastAsia="Times New Roman" w:hAnsi="Times New Roman" w:cs="Times New Roman"/>
          <w:i/>
        </w:rPr>
        <w:t xml:space="preserve"> predicted BGC region that is present in the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w:t>
      </w:r>
      <w:sdt>
        <w:sdtPr>
          <w:tag w:val="goog_rdk_81"/>
          <w:id w:val="-370231356"/>
        </w:sdtPr>
        <w:sdtContent>
          <w:del w:id="452" w:author="Mathias Jönsson" w:date="2024-11-22T00:42:00Z">
            <w:r>
              <w:rPr>
                <w:rFonts w:ascii="Times New Roman" w:eastAsia="Times New Roman" w:hAnsi="Times New Roman" w:cs="Times New Roman"/>
                <w:i/>
              </w:rPr>
              <w:delText>The highest activity column,</w:delText>
            </w:r>
          </w:del>
        </w:sdtContent>
      </w:sdt>
      <w:sdt>
        <w:sdtPr>
          <w:tag w:val="goog_rdk_82"/>
          <w:id w:val="770819494"/>
        </w:sdtPr>
        <w:sdtContent>
          <w:ins w:id="453" w:author="Mathias Jönsson" w:date="2024-11-22T00:42:00Z">
            <w:r>
              <w:rPr>
                <w:rFonts w:ascii="Times New Roman" w:eastAsia="Times New Roman" w:hAnsi="Times New Roman" w:cs="Times New Roman"/>
                <w:i/>
              </w:rPr>
              <w:t>The highest activity column</w:t>
            </w:r>
          </w:ins>
        </w:sdtContent>
      </w:sdt>
      <w:r>
        <w:rPr>
          <w:rFonts w:ascii="Times New Roman" w:eastAsia="Times New Roman" w:hAnsi="Times New Roman" w:cs="Times New Roman"/>
          <w:i/>
        </w:rPr>
        <w:t xml:space="preserve"> depicts the growth conditions of the samples with the highest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activation scores. The motif column shows the IUPAC ambiguity codes of the top enriched motif for the operons and genes in the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w:t>
      </w:r>
    </w:p>
    <w:p w14:paraId="0000004A" w14:textId="77777777" w:rsidR="00641530" w:rsidRDefault="00641530">
      <w:pPr>
        <w:rPr>
          <w:rFonts w:ascii="Times New Roman" w:eastAsia="Times New Roman" w:hAnsi="Times New Roman" w:cs="Times New Roman"/>
        </w:rPr>
      </w:pPr>
    </w:p>
    <w:tbl>
      <w:tblPr>
        <w:tblStyle w:val="a1"/>
        <w:tblW w:w="9025" w:type="dxa"/>
        <w:tblBorders>
          <w:top w:val="nil"/>
          <w:left w:val="nil"/>
          <w:bottom w:val="nil"/>
          <w:right w:val="nil"/>
          <w:insideH w:val="nil"/>
          <w:insideV w:val="nil"/>
        </w:tblBorders>
        <w:tblLayout w:type="fixed"/>
        <w:tblLook w:val="0600" w:firstRow="0" w:lastRow="0" w:firstColumn="0" w:lastColumn="0" w:noHBand="1" w:noVBand="1"/>
      </w:tblPr>
      <w:tblGrid>
        <w:gridCol w:w="1781"/>
        <w:gridCol w:w="1275"/>
        <w:gridCol w:w="705"/>
        <w:gridCol w:w="431"/>
        <w:gridCol w:w="1144"/>
        <w:gridCol w:w="3689"/>
      </w:tblGrid>
      <w:tr w:rsidR="00641530" w14:paraId="66659329" w14:textId="77777777">
        <w:trPr>
          <w:trHeight w:val="495"/>
        </w:trPr>
        <w:tc>
          <w:tcPr>
            <w:tcW w:w="1781" w:type="dxa"/>
            <w:tcBorders>
              <w:top w:val="nil"/>
              <w:left w:val="nil"/>
              <w:bottom w:val="single" w:sz="24" w:space="0" w:color="000000"/>
              <w:right w:val="nil"/>
            </w:tcBorders>
            <w:tcMar>
              <w:top w:w="0" w:type="dxa"/>
              <w:left w:w="100" w:type="dxa"/>
              <w:bottom w:w="0" w:type="dxa"/>
              <w:right w:w="100" w:type="dxa"/>
            </w:tcMar>
            <w:vAlign w:val="bottom"/>
          </w:tcPr>
          <w:p w14:paraId="0000004B" w14:textId="77777777" w:rsidR="00641530" w:rsidRDefault="00000000">
            <w:pPr>
              <w:rPr>
                <w:b/>
                <w:sz w:val="16"/>
                <w:szCs w:val="16"/>
              </w:rPr>
            </w:pPr>
            <w:proofErr w:type="spellStart"/>
            <w:r>
              <w:rPr>
                <w:b/>
                <w:sz w:val="16"/>
                <w:szCs w:val="16"/>
              </w:rPr>
              <w:t>iModulon</w:t>
            </w:r>
            <w:proofErr w:type="spellEnd"/>
          </w:p>
        </w:tc>
        <w:tc>
          <w:tcPr>
            <w:tcW w:w="1275" w:type="dxa"/>
            <w:tcBorders>
              <w:top w:val="nil"/>
              <w:left w:val="nil"/>
              <w:bottom w:val="single" w:sz="24" w:space="0" w:color="000000"/>
              <w:right w:val="nil"/>
            </w:tcBorders>
            <w:tcMar>
              <w:top w:w="0" w:type="dxa"/>
              <w:left w:w="100" w:type="dxa"/>
              <w:bottom w:w="0" w:type="dxa"/>
              <w:right w:w="100" w:type="dxa"/>
            </w:tcMar>
            <w:vAlign w:val="bottom"/>
          </w:tcPr>
          <w:p w14:paraId="0000004C" w14:textId="77777777" w:rsidR="00641530" w:rsidRDefault="00000000">
            <w:pPr>
              <w:rPr>
                <w:b/>
                <w:sz w:val="16"/>
                <w:szCs w:val="16"/>
              </w:rPr>
            </w:pPr>
            <w:proofErr w:type="spellStart"/>
            <w:r>
              <w:rPr>
                <w:b/>
                <w:sz w:val="16"/>
                <w:szCs w:val="16"/>
              </w:rPr>
              <w:t>antiSMASH</w:t>
            </w:r>
            <w:proofErr w:type="spellEnd"/>
            <w:r>
              <w:rPr>
                <w:b/>
                <w:sz w:val="16"/>
                <w:szCs w:val="16"/>
              </w:rPr>
              <w:t xml:space="preserve"> BGC</w:t>
            </w:r>
          </w:p>
        </w:tc>
        <w:tc>
          <w:tcPr>
            <w:tcW w:w="1136" w:type="dxa"/>
            <w:gridSpan w:val="2"/>
            <w:tcBorders>
              <w:top w:val="nil"/>
              <w:left w:val="nil"/>
              <w:bottom w:val="single" w:sz="24" w:space="0" w:color="000000"/>
              <w:right w:val="nil"/>
            </w:tcBorders>
            <w:tcMar>
              <w:top w:w="0" w:type="dxa"/>
              <w:left w:w="100" w:type="dxa"/>
              <w:bottom w:w="0" w:type="dxa"/>
              <w:right w:w="100" w:type="dxa"/>
            </w:tcMar>
            <w:vAlign w:val="bottom"/>
          </w:tcPr>
          <w:p w14:paraId="0000004D" w14:textId="77777777" w:rsidR="00641530" w:rsidRDefault="00000000">
            <w:pPr>
              <w:rPr>
                <w:b/>
                <w:sz w:val="16"/>
                <w:szCs w:val="16"/>
              </w:rPr>
            </w:pPr>
            <w:r>
              <w:rPr>
                <w:b/>
                <w:sz w:val="16"/>
                <w:szCs w:val="16"/>
              </w:rPr>
              <w:t>Coverage (%)</w:t>
            </w:r>
          </w:p>
        </w:tc>
        <w:tc>
          <w:tcPr>
            <w:tcW w:w="1144" w:type="dxa"/>
            <w:tcBorders>
              <w:top w:val="nil"/>
              <w:left w:val="nil"/>
              <w:bottom w:val="single" w:sz="24" w:space="0" w:color="000000"/>
              <w:right w:val="nil"/>
            </w:tcBorders>
            <w:shd w:val="clear" w:color="auto" w:fill="auto"/>
            <w:tcMar>
              <w:top w:w="0" w:type="dxa"/>
              <w:left w:w="100" w:type="dxa"/>
              <w:bottom w:w="0" w:type="dxa"/>
              <w:right w:w="100" w:type="dxa"/>
            </w:tcMar>
            <w:vAlign w:val="bottom"/>
          </w:tcPr>
          <w:p w14:paraId="0000004F" w14:textId="77777777" w:rsidR="00641530" w:rsidRDefault="00000000">
            <w:pPr>
              <w:rPr>
                <w:b/>
                <w:sz w:val="16"/>
                <w:szCs w:val="16"/>
              </w:rPr>
            </w:pPr>
            <w:r>
              <w:rPr>
                <w:b/>
                <w:sz w:val="16"/>
                <w:szCs w:val="16"/>
              </w:rPr>
              <w:t>Highest activity</w:t>
            </w:r>
          </w:p>
        </w:tc>
        <w:tc>
          <w:tcPr>
            <w:tcW w:w="3689" w:type="dxa"/>
            <w:tcBorders>
              <w:top w:val="nil"/>
              <w:left w:val="nil"/>
              <w:bottom w:val="single" w:sz="24" w:space="0" w:color="000000"/>
              <w:right w:val="nil"/>
            </w:tcBorders>
            <w:shd w:val="clear" w:color="auto" w:fill="auto"/>
            <w:tcMar>
              <w:top w:w="0" w:type="dxa"/>
              <w:left w:w="100" w:type="dxa"/>
              <w:bottom w:w="0" w:type="dxa"/>
              <w:right w:w="100" w:type="dxa"/>
            </w:tcMar>
            <w:vAlign w:val="bottom"/>
          </w:tcPr>
          <w:p w14:paraId="00000050" w14:textId="77777777" w:rsidR="00641530" w:rsidRDefault="00000000">
            <w:pPr>
              <w:rPr>
                <w:b/>
                <w:sz w:val="16"/>
                <w:szCs w:val="16"/>
              </w:rPr>
            </w:pPr>
            <w:r>
              <w:rPr>
                <w:b/>
                <w:sz w:val="16"/>
                <w:szCs w:val="16"/>
              </w:rPr>
              <w:t>Motif</w:t>
            </w:r>
          </w:p>
        </w:tc>
      </w:tr>
      <w:tr w:rsidR="00641530" w14:paraId="61CB7BB0" w14:textId="77777777">
        <w:trPr>
          <w:trHeight w:val="480"/>
        </w:trPr>
        <w:tc>
          <w:tcPr>
            <w:tcW w:w="1781" w:type="dxa"/>
            <w:tcBorders>
              <w:top w:val="nil"/>
              <w:left w:val="nil"/>
              <w:bottom w:val="nil"/>
              <w:right w:val="nil"/>
            </w:tcBorders>
            <w:shd w:val="clear" w:color="auto" w:fill="auto"/>
            <w:tcMar>
              <w:top w:w="0" w:type="dxa"/>
              <w:left w:w="100" w:type="dxa"/>
              <w:bottom w:w="0" w:type="dxa"/>
              <w:right w:w="100" w:type="dxa"/>
            </w:tcMar>
          </w:tcPr>
          <w:p w14:paraId="00000051" w14:textId="77777777" w:rsidR="00641530" w:rsidRDefault="00000000">
            <w:pPr>
              <w:rPr>
                <w:sz w:val="16"/>
                <w:szCs w:val="16"/>
              </w:rPr>
            </w:pPr>
            <w:r>
              <w:rPr>
                <w:sz w:val="16"/>
                <w:szCs w:val="16"/>
              </w:rPr>
              <w:t>BGC-1 related</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52" w14:textId="77777777" w:rsidR="00641530" w:rsidRDefault="00000000">
            <w:pPr>
              <w:rPr>
                <w:sz w:val="16"/>
                <w:szCs w:val="16"/>
              </w:rPr>
            </w:pPr>
            <w:r>
              <w:rPr>
                <w:sz w:val="16"/>
                <w:szCs w:val="16"/>
              </w:rPr>
              <w:t>Region 1</w:t>
            </w:r>
          </w:p>
        </w:tc>
        <w:tc>
          <w:tcPr>
            <w:tcW w:w="705" w:type="dxa"/>
            <w:tcBorders>
              <w:top w:val="nil"/>
              <w:left w:val="nil"/>
              <w:bottom w:val="nil"/>
              <w:right w:val="nil"/>
            </w:tcBorders>
            <w:shd w:val="clear" w:color="auto" w:fill="auto"/>
            <w:tcMar>
              <w:top w:w="0" w:type="dxa"/>
              <w:left w:w="100" w:type="dxa"/>
              <w:bottom w:w="0" w:type="dxa"/>
              <w:right w:w="100" w:type="dxa"/>
            </w:tcMar>
          </w:tcPr>
          <w:p w14:paraId="00000053" w14:textId="77777777" w:rsidR="00641530" w:rsidRDefault="00000000">
            <w:pPr>
              <w:jc w:val="right"/>
              <w:rPr>
                <w:sz w:val="16"/>
                <w:szCs w:val="16"/>
              </w:rPr>
            </w:pPr>
            <w:r>
              <w:rPr>
                <w:sz w:val="16"/>
                <w:szCs w:val="16"/>
              </w:rPr>
              <w:t>25.00</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54" w14:textId="77777777" w:rsidR="00641530" w:rsidRDefault="00000000">
            <w:pPr>
              <w:jc w:val="right"/>
              <w:rPr>
                <w:sz w:val="16"/>
                <w:szCs w:val="16"/>
              </w:rPr>
            </w:pPr>
            <w:r>
              <w:rPr>
                <w:sz w:val="16"/>
                <w:szCs w:val="16"/>
              </w:rPr>
              <w:t>Solid culture</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56" w14:textId="77777777" w:rsidR="00641530" w:rsidRDefault="00000000">
            <w:pPr>
              <w:rPr>
                <w:sz w:val="16"/>
                <w:szCs w:val="16"/>
              </w:rPr>
            </w:pPr>
            <w:r>
              <w:rPr>
                <w:sz w:val="16"/>
                <w:szCs w:val="16"/>
              </w:rPr>
              <w:t>CCYBGDSCAGVMSCTTGMCCKCCWGGDCGVCGTCSTCMHC</w:t>
            </w:r>
          </w:p>
        </w:tc>
      </w:tr>
      <w:tr w:rsidR="00641530" w14:paraId="5654E913" w14:textId="77777777">
        <w:trPr>
          <w:trHeight w:val="480"/>
        </w:trPr>
        <w:tc>
          <w:tcPr>
            <w:tcW w:w="1781" w:type="dxa"/>
            <w:tcBorders>
              <w:top w:val="nil"/>
              <w:left w:val="nil"/>
              <w:bottom w:val="nil"/>
              <w:right w:val="nil"/>
            </w:tcBorders>
            <w:shd w:val="clear" w:color="auto" w:fill="auto"/>
            <w:tcMar>
              <w:top w:w="0" w:type="dxa"/>
              <w:left w:w="100" w:type="dxa"/>
              <w:bottom w:w="0" w:type="dxa"/>
              <w:right w:w="100" w:type="dxa"/>
            </w:tcMar>
          </w:tcPr>
          <w:p w14:paraId="00000057" w14:textId="77777777" w:rsidR="00641530" w:rsidRDefault="00000000">
            <w:pPr>
              <w:rPr>
                <w:sz w:val="16"/>
                <w:szCs w:val="16"/>
              </w:rPr>
            </w:pPr>
            <w:r>
              <w:rPr>
                <w:sz w:val="16"/>
                <w:szCs w:val="16"/>
              </w:rPr>
              <w:t>SGR PTMs</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58" w14:textId="77777777" w:rsidR="00641530" w:rsidRDefault="00000000">
            <w:pPr>
              <w:rPr>
                <w:sz w:val="16"/>
                <w:szCs w:val="16"/>
              </w:rPr>
            </w:pPr>
            <w:r>
              <w:rPr>
                <w:sz w:val="16"/>
                <w:szCs w:val="16"/>
              </w:rPr>
              <w:t>SGR PTMs</w:t>
            </w:r>
          </w:p>
        </w:tc>
        <w:tc>
          <w:tcPr>
            <w:tcW w:w="705" w:type="dxa"/>
            <w:tcBorders>
              <w:top w:val="nil"/>
              <w:left w:val="nil"/>
              <w:bottom w:val="nil"/>
              <w:right w:val="nil"/>
            </w:tcBorders>
            <w:shd w:val="clear" w:color="auto" w:fill="auto"/>
            <w:tcMar>
              <w:top w:w="0" w:type="dxa"/>
              <w:left w:w="100" w:type="dxa"/>
              <w:bottom w:w="0" w:type="dxa"/>
              <w:right w:w="100" w:type="dxa"/>
            </w:tcMar>
          </w:tcPr>
          <w:p w14:paraId="00000059" w14:textId="77777777" w:rsidR="00641530" w:rsidRDefault="00000000">
            <w:pPr>
              <w:jc w:val="right"/>
              <w:rPr>
                <w:sz w:val="16"/>
                <w:szCs w:val="16"/>
              </w:rPr>
            </w:pPr>
            <w:r>
              <w:rPr>
                <w:sz w:val="16"/>
                <w:szCs w:val="16"/>
              </w:rPr>
              <w:t>48.28</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5A" w14:textId="77777777" w:rsidR="00641530" w:rsidRDefault="00000000">
            <w:pPr>
              <w:jc w:val="right"/>
              <w:rPr>
                <w:sz w:val="16"/>
                <w:szCs w:val="16"/>
              </w:rPr>
            </w:pPr>
            <w:r>
              <w:rPr>
                <w:sz w:val="16"/>
                <w:szCs w:val="16"/>
              </w:rPr>
              <w:t>Nutrient source (DNPM, ISP2)</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5C" w14:textId="77777777" w:rsidR="00641530" w:rsidRDefault="00000000">
            <w:pPr>
              <w:rPr>
                <w:sz w:val="16"/>
                <w:szCs w:val="16"/>
              </w:rPr>
            </w:pPr>
            <w:r>
              <w:rPr>
                <w:sz w:val="16"/>
                <w:szCs w:val="16"/>
              </w:rPr>
              <w:t>CSGGYSSGAGMCSRSCHWRTWCRSWTCRCKCMCRWKRA</w:t>
            </w:r>
          </w:p>
        </w:tc>
      </w:tr>
      <w:tr w:rsidR="00641530" w14:paraId="127E6B73" w14:textId="77777777">
        <w:trPr>
          <w:trHeight w:val="720"/>
        </w:trPr>
        <w:tc>
          <w:tcPr>
            <w:tcW w:w="1781" w:type="dxa"/>
            <w:tcBorders>
              <w:top w:val="nil"/>
              <w:left w:val="nil"/>
              <w:bottom w:val="nil"/>
              <w:right w:val="nil"/>
            </w:tcBorders>
            <w:shd w:val="clear" w:color="auto" w:fill="auto"/>
            <w:tcMar>
              <w:top w:w="0" w:type="dxa"/>
              <w:left w:w="100" w:type="dxa"/>
              <w:bottom w:w="0" w:type="dxa"/>
              <w:right w:w="100" w:type="dxa"/>
            </w:tcMar>
          </w:tcPr>
          <w:p w14:paraId="0000005D" w14:textId="77777777" w:rsidR="00641530" w:rsidRDefault="00000000">
            <w:pPr>
              <w:rPr>
                <w:sz w:val="16"/>
                <w:szCs w:val="16"/>
              </w:rPr>
            </w:pPr>
            <w:r>
              <w:rPr>
                <w:sz w:val="16"/>
                <w:szCs w:val="16"/>
              </w:rPr>
              <w:t>Paulomycin-1</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5E" w14:textId="77777777" w:rsidR="00641530" w:rsidRDefault="00000000">
            <w:pPr>
              <w:rPr>
                <w:sz w:val="16"/>
                <w:szCs w:val="16"/>
              </w:rPr>
            </w:pPr>
            <w:proofErr w:type="spellStart"/>
            <w:r>
              <w:rPr>
                <w:sz w:val="16"/>
                <w:szCs w:val="16"/>
              </w:rPr>
              <w:t>Paulomycin</w:t>
            </w:r>
            <w:proofErr w:type="spellEnd"/>
          </w:p>
        </w:tc>
        <w:tc>
          <w:tcPr>
            <w:tcW w:w="705" w:type="dxa"/>
            <w:tcBorders>
              <w:top w:val="nil"/>
              <w:left w:val="nil"/>
              <w:bottom w:val="nil"/>
              <w:right w:val="nil"/>
            </w:tcBorders>
            <w:shd w:val="clear" w:color="auto" w:fill="auto"/>
            <w:tcMar>
              <w:top w:w="0" w:type="dxa"/>
              <w:left w:w="100" w:type="dxa"/>
              <w:bottom w:w="0" w:type="dxa"/>
              <w:right w:w="100" w:type="dxa"/>
            </w:tcMar>
          </w:tcPr>
          <w:p w14:paraId="0000005F" w14:textId="77777777" w:rsidR="00641530" w:rsidRDefault="00000000">
            <w:pPr>
              <w:jc w:val="right"/>
              <w:rPr>
                <w:sz w:val="16"/>
                <w:szCs w:val="16"/>
              </w:rPr>
            </w:pPr>
            <w:r>
              <w:rPr>
                <w:sz w:val="16"/>
                <w:szCs w:val="16"/>
              </w:rPr>
              <w:t>65.71</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60" w14:textId="77777777" w:rsidR="00641530" w:rsidRDefault="00000000">
            <w:pPr>
              <w:jc w:val="right"/>
              <w:rPr>
                <w:sz w:val="16"/>
                <w:szCs w:val="16"/>
              </w:rPr>
            </w:pPr>
            <w:r>
              <w:rPr>
                <w:sz w:val="16"/>
                <w:szCs w:val="16"/>
              </w:rPr>
              <w:t>Nutrient source (Galactose), Salinity (5% in MSG)</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62" w14:textId="77777777" w:rsidR="00641530" w:rsidRDefault="00000000">
            <w:pPr>
              <w:rPr>
                <w:sz w:val="16"/>
                <w:szCs w:val="16"/>
              </w:rPr>
            </w:pPr>
            <w:r>
              <w:rPr>
                <w:sz w:val="16"/>
                <w:szCs w:val="16"/>
              </w:rPr>
              <w:t>CTWGGMAADGMADBSCATRDSDAHCAGRAASHSCGAVDK</w:t>
            </w:r>
          </w:p>
        </w:tc>
      </w:tr>
      <w:tr w:rsidR="00641530" w14:paraId="16ECE3AF" w14:textId="77777777">
        <w:trPr>
          <w:trHeight w:val="720"/>
        </w:trPr>
        <w:tc>
          <w:tcPr>
            <w:tcW w:w="1781" w:type="dxa"/>
            <w:tcBorders>
              <w:top w:val="nil"/>
              <w:left w:val="nil"/>
              <w:bottom w:val="nil"/>
              <w:right w:val="nil"/>
            </w:tcBorders>
            <w:shd w:val="clear" w:color="auto" w:fill="auto"/>
            <w:tcMar>
              <w:top w:w="0" w:type="dxa"/>
              <w:left w:w="100" w:type="dxa"/>
              <w:bottom w:w="0" w:type="dxa"/>
              <w:right w:w="100" w:type="dxa"/>
            </w:tcMar>
          </w:tcPr>
          <w:p w14:paraId="00000063" w14:textId="77777777" w:rsidR="00641530" w:rsidRDefault="00000000">
            <w:pPr>
              <w:rPr>
                <w:sz w:val="16"/>
                <w:szCs w:val="16"/>
              </w:rPr>
            </w:pPr>
            <w:r>
              <w:rPr>
                <w:sz w:val="16"/>
                <w:szCs w:val="16"/>
              </w:rPr>
              <w:lastRenderedPageBreak/>
              <w:t>Paulomycin-2</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64" w14:textId="77777777" w:rsidR="00641530" w:rsidRDefault="00000000">
            <w:pPr>
              <w:rPr>
                <w:sz w:val="16"/>
                <w:szCs w:val="16"/>
              </w:rPr>
            </w:pPr>
            <w:proofErr w:type="spellStart"/>
            <w:r>
              <w:rPr>
                <w:sz w:val="16"/>
                <w:szCs w:val="16"/>
              </w:rPr>
              <w:t>Paulomycin</w:t>
            </w:r>
            <w:proofErr w:type="spellEnd"/>
          </w:p>
        </w:tc>
        <w:tc>
          <w:tcPr>
            <w:tcW w:w="705" w:type="dxa"/>
            <w:tcBorders>
              <w:top w:val="nil"/>
              <w:left w:val="nil"/>
              <w:bottom w:val="nil"/>
              <w:right w:val="nil"/>
            </w:tcBorders>
            <w:shd w:val="clear" w:color="auto" w:fill="auto"/>
            <w:tcMar>
              <w:top w:w="0" w:type="dxa"/>
              <w:left w:w="100" w:type="dxa"/>
              <w:bottom w:w="0" w:type="dxa"/>
              <w:right w:w="100" w:type="dxa"/>
            </w:tcMar>
          </w:tcPr>
          <w:p w14:paraId="00000065" w14:textId="77777777" w:rsidR="00641530" w:rsidRDefault="00000000">
            <w:pPr>
              <w:jc w:val="right"/>
              <w:rPr>
                <w:sz w:val="16"/>
                <w:szCs w:val="16"/>
              </w:rPr>
            </w:pPr>
            <w:r>
              <w:rPr>
                <w:sz w:val="16"/>
                <w:szCs w:val="16"/>
              </w:rPr>
              <w:t>77.14</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66" w14:textId="77777777" w:rsidR="00641530" w:rsidRDefault="00000000">
            <w:pPr>
              <w:jc w:val="right"/>
              <w:rPr>
                <w:sz w:val="16"/>
                <w:szCs w:val="16"/>
              </w:rPr>
            </w:pPr>
            <w:r>
              <w:rPr>
                <w:sz w:val="16"/>
                <w:szCs w:val="16"/>
              </w:rPr>
              <w:t>Nutrient source (Galactose), Salinity (5% in MSG)</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68" w14:textId="77777777" w:rsidR="00641530" w:rsidRDefault="00000000">
            <w:pPr>
              <w:rPr>
                <w:sz w:val="16"/>
                <w:szCs w:val="16"/>
              </w:rPr>
            </w:pPr>
            <w:r>
              <w:rPr>
                <w:sz w:val="16"/>
                <w:szCs w:val="16"/>
              </w:rPr>
              <w:t>CSBVMHTTACVKWKGSATWNCWGGCGGSTSYCMWGRAGG</w:t>
            </w:r>
          </w:p>
        </w:tc>
      </w:tr>
      <w:tr w:rsidR="00641530" w14:paraId="18E7804D" w14:textId="77777777">
        <w:trPr>
          <w:trHeight w:val="960"/>
        </w:trPr>
        <w:tc>
          <w:tcPr>
            <w:tcW w:w="1781" w:type="dxa"/>
            <w:tcBorders>
              <w:top w:val="nil"/>
              <w:left w:val="nil"/>
              <w:bottom w:val="nil"/>
              <w:right w:val="nil"/>
            </w:tcBorders>
            <w:shd w:val="clear" w:color="auto" w:fill="auto"/>
            <w:tcMar>
              <w:top w:w="0" w:type="dxa"/>
              <w:left w:w="100" w:type="dxa"/>
              <w:bottom w:w="0" w:type="dxa"/>
              <w:right w:w="100" w:type="dxa"/>
            </w:tcMar>
          </w:tcPr>
          <w:p w14:paraId="00000069" w14:textId="77777777" w:rsidR="00641530" w:rsidRDefault="00000000">
            <w:pPr>
              <w:rPr>
                <w:sz w:val="16"/>
                <w:szCs w:val="16"/>
              </w:rPr>
            </w:pPr>
            <w:r>
              <w:rPr>
                <w:sz w:val="16"/>
                <w:szCs w:val="16"/>
              </w:rPr>
              <w:t>Paulomycin-3</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6A" w14:textId="77777777" w:rsidR="00641530" w:rsidRDefault="00000000">
            <w:pPr>
              <w:rPr>
                <w:sz w:val="16"/>
                <w:szCs w:val="16"/>
              </w:rPr>
            </w:pPr>
            <w:proofErr w:type="spellStart"/>
            <w:r>
              <w:rPr>
                <w:sz w:val="16"/>
                <w:szCs w:val="16"/>
              </w:rPr>
              <w:t>Paulomycin</w:t>
            </w:r>
            <w:proofErr w:type="spellEnd"/>
          </w:p>
        </w:tc>
        <w:tc>
          <w:tcPr>
            <w:tcW w:w="705" w:type="dxa"/>
            <w:tcBorders>
              <w:top w:val="nil"/>
              <w:left w:val="nil"/>
              <w:bottom w:val="nil"/>
              <w:right w:val="nil"/>
            </w:tcBorders>
            <w:shd w:val="clear" w:color="auto" w:fill="auto"/>
            <w:tcMar>
              <w:top w:w="0" w:type="dxa"/>
              <w:left w:w="100" w:type="dxa"/>
              <w:bottom w:w="0" w:type="dxa"/>
              <w:right w:w="100" w:type="dxa"/>
            </w:tcMar>
          </w:tcPr>
          <w:p w14:paraId="0000006B" w14:textId="77777777" w:rsidR="00641530" w:rsidRDefault="00000000">
            <w:pPr>
              <w:jc w:val="right"/>
              <w:rPr>
                <w:sz w:val="16"/>
                <w:szCs w:val="16"/>
              </w:rPr>
            </w:pPr>
            <w:r>
              <w:rPr>
                <w:sz w:val="16"/>
                <w:szCs w:val="16"/>
              </w:rPr>
              <w:t>42.86</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6C" w14:textId="77777777" w:rsidR="00641530" w:rsidRDefault="00000000">
            <w:pPr>
              <w:jc w:val="right"/>
              <w:rPr>
                <w:sz w:val="16"/>
                <w:szCs w:val="16"/>
              </w:rPr>
            </w:pPr>
            <w:r>
              <w:rPr>
                <w:sz w:val="16"/>
                <w:szCs w:val="16"/>
              </w:rPr>
              <w:t>BGC deletion/heterologous expression, Nutrient source (Starch)</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6E" w14:textId="77777777" w:rsidR="00641530" w:rsidRDefault="00000000">
            <w:pPr>
              <w:rPr>
                <w:sz w:val="16"/>
                <w:szCs w:val="16"/>
              </w:rPr>
            </w:pPr>
            <w:r>
              <w:rPr>
                <w:sz w:val="16"/>
                <w:szCs w:val="16"/>
              </w:rPr>
              <w:t>CSAGVTCGCCGWCVWSGCCGVCGVCSTSGWCGNCCKSVTS</w:t>
            </w:r>
          </w:p>
        </w:tc>
      </w:tr>
      <w:tr w:rsidR="00641530" w14:paraId="0431C7A5" w14:textId="77777777">
        <w:trPr>
          <w:trHeight w:val="720"/>
        </w:trPr>
        <w:tc>
          <w:tcPr>
            <w:tcW w:w="1781" w:type="dxa"/>
            <w:tcBorders>
              <w:top w:val="nil"/>
              <w:left w:val="nil"/>
              <w:bottom w:val="nil"/>
              <w:right w:val="nil"/>
            </w:tcBorders>
            <w:shd w:val="clear" w:color="auto" w:fill="auto"/>
            <w:tcMar>
              <w:top w:w="0" w:type="dxa"/>
              <w:left w:w="100" w:type="dxa"/>
              <w:bottom w:w="0" w:type="dxa"/>
              <w:right w:w="100" w:type="dxa"/>
            </w:tcMar>
          </w:tcPr>
          <w:p w14:paraId="0000006F" w14:textId="77777777" w:rsidR="00641530" w:rsidRDefault="00000000">
            <w:pPr>
              <w:rPr>
                <w:sz w:val="16"/>
                <w:szCs w:val="16"/>
              </w:rPr>
            </w:pPr>
            <w:r>
              <w:rPr>
                <w:sz w:val="16"/>
                <w:szCs w:val="16"/>
              </w:rPr>
              <w:t>Cyclofaulknamycin-1</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70" w14:textId="77777777" w:rsidR="00641530" w:rsidRDefault="00000000">
            <w:pPr>
              <w:rPr>
                <w:sz w:val="16"/>
                <w:szCs w:val="16"/>
              </w:rPr>
            </w:pPr>
            <w:proofErr w:type="spellStart"/>
            <w:r>
              <w:rPr>
                <w:sz w:val="16"/>
                <w:szCs w:val="16"/>
              </w:rPr>
              <w:t>Cyclofaulknamycin</w:t>
            </w:r>
            <w:proofErr w:type="spellEnd"/>
          </w:p>
        </w:tc>
        <w:tc>
          <w:tcPr>
            <w:tcW w:w="705" w:type="dxa"/>
            <w:tcBorders>
              <w:top w:val="nil"/>
              <w:left w:val="nil"/>
              <w:bottom w:val="nil"/>
              <w:right w:val="nil"/>
            </w:tcBorders>
            <w:shd w:val="clear" w:color="auto" w:fill="auto"/>
            <w:tcMar>
              <w:top w:w="0" w:type="dxa"/>
              <w:left w:w="100" w:type="dxa"/>
              <w:bottom w:w="0" w:type="dxa"/>
              <w:right w:w="100" w:type="dxa"/>
            </w:tcMar>
          </w:tcPr>
          <w:p w14:paraId="00000071" w14:textId="77777777" w:rsidR="00641530" w:rsidRDefault="00000000">
            <w:pPr>
              <w:jc w:val="right"/>
              <w:rPr>
                <w:sz w:val="16"/>
                <w:szCs w:val="16"/>
              </w:rPr>
            </w:pPr>
            <w:r>
              <w:rPr>
                <w:sz w:val="16"/>
                <w:szCs w:val="16"/>
              </w:rPr>
              <w:t>48.65</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72" w14:textId="77777777" w:rsidR="00641530" w:rsidRDefault="00000000">
            <w:pPr>
              <w:jc w:val="right"/>
              <w:rPr>
                <w:sz w:val="16"/>
                <w:szCs w:val="16"/>
              </w:rPr>
            </w:pPr>
            <w:r>
              <w:rPr>
                <w:sz w:val="16"/>
                <w:szCs w:val="16"/>
              </w:rPr>
              <w:t>BGC deletion/heterologous expression</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74" w14:textId="77777777" w:rsidR="00641530" w:rsidRDefault="00000000">
            <w:pPr>
              <w:rPr>
                <w:sz w:val="16"/>
                <w:szCs w:val="16"/>
              </w:rPr>
            </w:pPr>
            <w:r>
              <w:rPr>
                <w:sz w:val="16"/>
                <w:szCs w:val="16"/>
              </w:rPr>
              <w:t>CGBCCTSSWSGAVGASCWGWYCSASCTCGBCG</w:t>
            </w:r>
          </w:p>
        </w:tc>
      </w:tr>
      <w:tr w:rsidR="00641530" w14:paraId="04C4A4DD" w14:textId="77777777">
        <w:trPr>
          <w:trHeight w:val="1200"/>
        </w:trPr>
        <w:tc>
          <w:tcPr>
            <w:tcW w:w="1781" w:type="dxa"/>
            <w:tcBorders>
              <w:top w:val="nil"/>
              <w:left w:val="nil"/>
              <w:bottom w:val="nil"/>
              <w:right w:val="nil"/>
            </w:tcBorders>
            <w:shd w:val="clear" w:color="auto" w:fill="auto"/>
            <w:tcMar>
              <w:top w:w="0" w:type="dxa"/>
              <w:left w:w="100" w:type="dxa"/>
              <w:bottom w:w="0" w:type="dxa"/>
              <w:right w:w="100" w:type="dxa"/>
            </w:tcMar>
          </w:tcPr>
          <w:p w14:paraId="00000075" w14:textId="77777777" w:rsidR="00641530" w:rsidRDefault="00000000">
            <w:pPr>
              <w:rPr>
                <w:sz w:val="16"/>
                <w:szCs w:val="16"/>
              </w:rPr>
            </w:pPr>
            <w:r>
              <w:rPr>
                <w:sz w:val="16"/>
                <w:szCs w:val="16"/>
              </w:rPr>
              <w:t>Cyclofaulknamycin-2</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76" w14:textId="77777777" w:rsidR="00641530" w:rsidRDefault="00000000">
            <w:pPr>
              <w:rPr>
                <w:sz w:val="16"/>
                <w:szCs w:val="16"/>
              </w:rPr>
            </w:pPr>
            <w:proofErr w:type="spellStart"/>
            <w:r>
              <w:rPr>
                <w:sz w:val="16"/>
                <w:szCs w:val="16"/>
              </w:rPr>
              <w:t>Cyclofaulknamycin</w:t>
            </w:r>
            <w:proofErr w:type="spellEnd"/>
          </w:p>
        </w:tc>
        <w:tc>
          <w:tcPr>
            <w:tcW w:w="705" w:type="dxa"/>
            <w:tcBorders>
              <w:top w:val="nil"/>
              <w:left w:val="nil"/>
              <w:bottom w:val="nil"/>
              <w:right w:val="nil"/>
            </w:tcBorders>
            <w:shd w:val="clear" w:color="auto" w:fill="auto"/>
            <w:tcMar>
              <w:top w:w="0" w:type="dxa"/>
              <w:left w:w="100" w:type="dxa"/>
              <w:bottom w:w="0" w:type="dxa"/>
              <w:right w:w="100" w:type="dxa"/>
            </w:tcMar>
          </w:tcPr>
          <w:p w14:paraId="00000077" w14:textId="77777777" w:rsidR="00641530" w:rsidRDefault="00000000">
            <w:pPr>
              <w:jc w:val="right"/>
              <w:rPr>
                <w:sz w:val="16"/>
                <w:szCs w:val="16"/>
              </w:rPr>
            </w:pPr>
            <w:r>
              <w:rPr>
                <w:sz w:val="16"/>
                <w:szCs w:val="16"/>
              </w:rPr>
              <w:t>48.65</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78" w14:textId="77777777" w:rsidR="00641530" w:rsidRDefault="00000000">
            <w:pPr>
              <w:jc w:val="right"/>
              <w:rPr>
                <w:sz w:val="16"/>
                <w:szCs w:val="16"/>
              </w:rPr>
            </w:pPr>
            <w:r>
              <w:rPr>
                <w:sz w:val="16"/>
                <w:szCs w:val="16"/>
              </w:rPr>
              <w:t>Nutrient source (Starch), Heterologous Am2ab, BGC deletion/heterologous expression</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7A" w14:textId="77777777" w:rsidR="00641530" w:rsidRDefault="00000000">
            <w:pPr>
              <w:rPr>
                <w:sz w:val="16"/>
                <w:szCs w:val="16"/>
              </w:rPr>
            </w:pPr>
            <w:r>
              <w:rPr>
                <w:sz w:val="16"/>
                <w:szCs w:val="16"/>
              </w:rPr>
              <w:t>-</w:t>
            </w:r>
          </w:p>
        </w:tc>
      </w:tr>
      <w:tr w:rsidR="00641530" w14:paraId="06F5744D" w14:textId="77777777">
        <w:trPr>
          <w:trHeight w:val="480"/>
        </w:trPr>
        <w:tc>
          <w:tcPr>
            <w:tcW w:w="1781" w:type="dxa"/>
            <w:tcBorders>
              <w:top w:val="nil"/>
              <w:left w:val="nil"/>
              <w:bottom w:val="nil"/>
              <w:right w:val="nil"/>
            </w:tcBorders>
            <w:shd w:val="clear" w:color="auto" w:fill="auto"/>
            <w:tcMar>
              <w:top w:w="0" w:type="dxa"/>
              <w:left w:w="100" w:type="dxa"/>
              <w:bottom w:w="0" w:type="dxa"/>
              <w:right w:w="100" w:type="dxa"/>
            </w:tcMar>
          </w:tcPr>
          <w:p w14:paraId="0000007B" w14:textId="77777777" w:rsidR="00641530" w:rsidRDefault="00000000">
            <w:pPr>
              <w:rPr>
                <w:sz w:val="16"/>
                <w:szCs w:val="16"/>
              </w:rPr>
            </w:pPr>
            <w:r>
              <w:rPr>
                <w:sz w:val="16"/>
                <w:szCs w:val="16"/>
              </w:rPr>
              <w:t>LAP/Thiopeptide BGC-11</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7C" w14:textId="77777777" w:rsidR="00641530" w:rsidRDefault="00000000">
            <w:pPr>
              <w:rPr>
                <w:sz w:val="16"/>
                <w:szCs w:val="16"/>
              </w:rPr>
            </w:pPr>
            <w:r>
              <w:rPr>
                <w:sz w:val="16"/>
                <w:szCs w:val="16"/>
              </w:rPr>
              <w:t>Region 11</w:t>
            </w:r>
          </w:p>
        </w:tc>
        <w:tc>
          <w:tcPr>
            <w:tcW w:w="705" w:type="dxa"/>
            <w:tcBorders>
              <w:top w:val="nil"/>
              <w:left w:val="nil"/>
              <w:bottom w:val="nil"/>
              <w:right w:val="nil"/>
            </w:tcBorders>
            <w:shd w:val="clear" w:color="auto" w:fill="auto"/>
            <w:tcMar>
              <w:top w:w="0" w:type="dxa"/>
              <w:left w:w="100" w:type="dxa"/>
              <w:bottom w:w="0" w:type="dxa"/>
              <w:right w:w="100" w:type="dxa"/>
            </w:tcMar>
          </w:tcPr>
          <w:p w14:paraId="0000007D" w14:textId="77777777" w:rsidR="00641530" w:rsidRDefault="00000000">
            <w:pPr>
              <w:jc w:val="right"/>
              <w:rPr>
                <w:sz w:val="16"/>
                <w:szCs w:val="16"/>
              </w:rPr>
            </w:pPr>
            <w:r>
              <w:rPr>
                <w:sz w:val="16"/>
                <w:szCs w:val="16"/>
              </w:rPr>
              <w:t>51.85</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7E" w14:textId="77777777" w:rsidR="00641530" w:rsidRDefault="00000000">
            <w:pPr>
              <w:jc w:val="right"/>
              <w:rPr>
                <w:sz w:val="16"/>
                <w:szCs w:val="16"/>
              </w:rPr>
            </w:pPr>
            <w:r>
              <w:rPr>
                <w:sz w:val="16"/>
                <w:szCs w:val="16"/>
              </w:rPr>
              <w:t>Nutrient source (Starch, DNPM)</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80" w14:textId="77777777" w:rsidR="00641530" w:rsidRDefault="00000000">
            <w:pPr>
              <w:rPr>
                <w:sz w:val="16"/>
                <w:szCs w:val="16"/>
              </w:rPr>
            </w:pPr>
            <w:r>
              <w:rPr>
                <w:sz w:val="16"/>
                <w:szCs w:val="16"/>
              </w:rPr>
              <w:t>AGCCGGRGTSGDMGVSCWTCGRGAKCWTGNNGTASYC</w:t>
            </w:r>
          </w:p>
        </w:tc>
      </w:tr>
      <w:tr w:rsidR="00641530" w14:paraId="117B626D" w14:textId="77777777">
        <w:trPr>
          <w:trHeight w:val="480"/>
        </w:trPr>
        <w:tc>
          <w:tcPr>
            <w:tcW w:w="1781" w:type="dxa"/>
            <w:tcBorders>
              <w:top w:val="nil"/>
              <w:left w:val="nil"/>
              <w:bottom w:val="nil"/>
              <w:right w:val="nil"/>
            </w:tcBorders>
            <w:shd w:val="clear" w:color="auto" w:fill="auto"/>
            <w:tcMar>
              <w:top w:w="0" w:type="dxa"/>
              <w:left w:w="100" w:type="dxa"/>
              <w:bottom w:w="0" w:type="dxa"/>
              <w:right w:w="100" w:type="dxa"/>
            </w:tcMar>
          </w:tcPr>
          <w:p w14:paraId="00000081" w14:textId="77777777" w:rsidR="00641530" w:rsidRDefault="00000000">
            <w:pPr>
              <w:rPr>
                <w:sz w:val="16"/>
                <w:szCs w:val="16"/>
              </w:rPr>
            </w:pPr>
            <w:r>
              <w:rPr>
                <w:sz w:val="16"/>
                <w:szCs w:val="16"/>
              </w:rPr>
              <w:t>SAL-2242</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82" w14:textId="77777777" w:rsidR="00641530" w:rsidRDefault="00000000">
            <w:pPr>
              <w:rPr>
                <w:sz w:val="16"/>
                <w:szCs w:val="16"/>
              </w:rPr>
            </w:pPr>
            <w:r>
              <w:rPr>
                <w:sz w:val="16"/>
                <w:szCs w:val="16"/>
              </w:rPr>
              <w:t>SAL-2242</w:t>
            </w:r>
          </w:p>
        </w:tc>
        <w:tc>
          <w:tcPr>
            <w:tcW w:w="705" w:type="dxa"/>
            <w:tcBorders>
              <w:top w:val="nil"/>
              <w:left w:val="nil"/>
              <w:bottom w:val="nil"/>
              <w:right w:val="nil"/>
            </w:tcBorders>
            <w:shd w:val="clear" w:color="auto" w:fill="auto"/>
            <w:tcMar>
              <w:top w:w="0" w:type="dxa"/>
              <w:left w:w="100" w:type="dxa"/>
              <w:bottom w:w="0" w:type="dxa"/>
              <w:right w:w="100" w:type="dxa"/>
            </w:tcMar>
          </w:tcPr>
          <w:p w14:paraId="00000083" w14:textId="77777777" w:rsidR="00641530" w:rsidRDefault="00000000">
            <w:pPr>
              <w:jc w:val="right"/>
              <w:rPr>
                <w:sz w:val="16"/>
                <w:szCs w:val="16"/>
              </w:rPr>
            </w:pPr>
            <w:r>
              <w:rPr>
                <w:sz w:val="16"/>
                <w:szCs w:val="16"/>
              </w:rPr>
              <w:t>23.53</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84" w14:textId="77777777" w:rsidR="00641530" w:rsidRDefault="00000000">
            <w:pPr>
              <w:jc w:val="right"/>
              <w:rPr>
                <w:sz w:val="16"/>
                <w:szCs w:val="16"/>
              </w:rPr>
            </w:pPr>
            <w:r>
              <w:rPr>
                <w:sz w:val="16"/>
                <w:szCs w:val="16"/>
              </w:rPr>
              <w:t>Nutrient source (ISP2)</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86" w14:textId="77777777" w:rsidR="00641530" w:rsidRDefault="00000000">
            <w:pPr>
              <w:rPr>
                <w:sz w:val="16"/>
                <w:szCs w:val="16"/>
              </w:rPr>
            </w:pPr>
            <w:r>
              <w:rPr>
                <w:sz w:val="16"/>
                <w:szCs w:val="16"/>
              </w:rPr>
              <w:t>AGGYCSAGAAKCSSCAKSWCGTMCTCSTYCGTGTCGA</w:t>
            </w:r>
          </w:p>
        </w:tc>
      </w:tr>
      <w:tr w:rsidR="00641530" w14:paraId="457BA8C5" w14:textId="77777777">
        <w:trPr>
          <w:trHeight w:val="480"/>
        </w:trPr>
        <w:tc>
          <w:tcPr>
            <w:tcW w:w="1781" w:type="dxa"/>
            <w:tcBorders>
              <w:top w:val="nil"/>
              <w:left w:val="nil"/>
              <w:bottom w:val="nil"/>
              <w:right w:val="nil"/>
            </w:tcBorders>
            <w:shd w:val="clear" w:color="auto" w:fill="auto"/>
            <w:tcMar>
              <w:top w:w="0" w:type="dxa"/>
              <w:left w:w="100" w:type="dxa"/>
              <w:bottom w:w="0" w:type="dxa"/>
              <w:right w:w="100" w:type="dxa"/>
            </w:tcMar>
          </w:tcPr>
          <w:p w14:paraId="00000087" w14:textId="77777777" w:rsidR="00641530" w:rsidRDefault="00000000">
            <w:pPr>
              <w:rPr>
                <w:sz w:val="16"/>
                <w:szCs w:val="16"/>
              </w:rPr>
            </w:pPr>
            <w:r>
              <w:rPr>
                <w:sz w:val="16"/>
                <w:szCs w:val="16"/>
              </w:rPr>
              <w:t>NRPS BGC-14 related</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88" w14:textId="77777777" w:rsidR="00641530" w:rsidRDefault="00000000">
            <w:pPr>
              <w:rPr>
                <w:sz w:val="16"/>
                <w:szCs w:val="16"/>
              </w:rPr>
            </w:pPr>
            <w:r>
              <w:rPr>
                <w:sz w:val="16"/>
                <w:szCs w:val="16"/>
              </w:rPr>
              <w:t>Region 14</w:t>
            </w:r>
          </w:p>
        </w:tc>
        <w:tc>
          <w:tcPr>
            <w:tcW w:w="705" w:type="dxa"/>
            <w:tcBorders>
              <w:top w:val="nil"/>
              <w:left w:val="nil"/>
              <w:bottom w:val="nil"/>
              <w:right w:val="nil"/>
            </w:tcBorders>
            <w:shd w:val="clear" w:color="auto" w:fill="auto"/>
            <w:tcMar>
              <w:top w:w="0" w:type="dxa"/>
              <w:left w:w="100" w:type="dxa"/>
              <w:bottom w:w="0" w:type="dxa"/>
              <w:right w:w="100" w:type="dxa"/>
            </w:tcMar>
          </w:tcPr>
          <w:p w14:paraId="00000089" w14:textId="77777777" w:rsidR="00641530" w:rsidRDefault="00000000">
            <w:pPr>
              <w:jc w:val="right"/>
              <w:rPr>
                <w:sz w:val="16"/>
                <w:szCs w:val="16"/>
              </w:rPr>
            </w:pPr>
            <w:r>
              <w:rPr>
                <w:sz w:val="16"/>
                <w:szCs w:val="16"/>
              </w:rPr>
              <w:t>13.79</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8A" w14:textId="77777777" w:rsidR="00641530" w:rsidRDefault="00000000">
            <w:pPr>
              <w:jc w:val="right"/>
              <w:rPr>
                <w:sz w:val="16"/>
                <w:szCs w:val="16"/>
              </w:rPr>
            </w:pPr>
            <w:r>
              <w:rPr>
                <w:sz w:val="16"/>
                <w:szCs w:val="16"/>
              </w:rPr>
              <w:t>PRJNA1003853</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8C" w14:textId="77777777" w:rsidR="00641530" w:rsidRDefault="00000000">
            <w:pPr>
              <w:rPr>
                <w:sz w:val="16"/>
                <w:szCs w:val="16"/>
              </w:rPr>
            </w:pPr>
            <w:r>
              <w:rPr>
                <w:sz w:val="16"/>
                <w:szCs w:val="16"/>
              </w:rPr>
              <w:t>CGMGGBSACCGSCGCCSTCGYCGTCKMCG</w:t>
            </w:r>
          </w:p>
        </w:tc>
      </w:tr>
      <w:tr w:rsidR="00641530" w14:paraId="340657BF" w14:textId="77777777">
        <w:trPr>
          <w:trHeight w:val="619"/>
        </w:trPr>
        <w:tc>
          <w:tcPr>
            <w:tcW w:w="1781" w:type="dxa"/>
            <w:tcBorders>
              <w:top w:val="nil"/>
              <w:left w:val="nil"/>
              <w:bottom w:val="nil"/>
              <w:right w:val="nil"/>
            </w:tcBorders>
            <w:shd w:val="clear" w:color="auto" w:fill="auto"/>
            <w:tcMar>
              <w:top w:w="0" w:type="dxa"/>
              <w:left w:w="100" w:type="dxa"/>
              <w:bottom w:w="0" w:type="dxa"/>
              <w:right w:w="100" w:type="dxa"/>
            </w:tcMar>
          </w:tcPr>
          <w:p w14:paraId="0000008D" w14:textId="77777777" w:rsidR="00641530" w:rsidRDefault="00000000">
            <w:pPr>
              <w:rPr>
                <w:sz w:val="16"/>
                <w:szCs w:val="16"/>
              </w:rPr>
            </w:pPr>
            <w:proofErr w:type="spellStart"/>
            <w:r>
              <w:rPr>
                <w:sz w:val="16"/>
                <w:szCs w:val="16"/>
              </w:rPr>
              <w:t>Surugamide</w:t>
            </w:r>
            <w:proofErr w:type="spellEnd"/>
          </w:p>
        </w:tc>
        <w:tc>
          <w:tcPr>
            <w:tcW w:w="1275" w:type="dxa"/>
            <w:tcBorders>
              <w:top w:val="nil"/>
              <w:left w:val="nil"/>
              <w:bottom w:val="nil"/>
              <w:right w:val="nil"/>
            </w:tcBorders>
            <w:shd w:val="clear" w:color="auto" w:fill="auto"/>
            <w:tcMar>
              <w:top w:w="0" w:type="dxa"/>
              <w:left w:w="100" w:type="dxa"/>
              <w:bottom w:w="0" w:type="dxa"/>
              <w:right w:w="100" w:type="dxa"/>
            </w:tcMar>
          </w:tcPr>
          <w:p w14:paraId="0000008E" w14:textId="77777777" w:rsidR="00641530" w:rsidRDefault="00000000">
            <w:pPr>
              <w:rPr>
                <w:sz w:val="16"/>
                <w:szCs w:val="16"/>
              </w:rPr>
            </w:pPr>
            <w:proofErr w:type="spellStart"/>
            <w:r>
              <w:rPr>
                <w:sz w:val="16"/>
                <w:szCs w:val="16"/>
              </w:rPr>
              <w:t>Surugamide</w:t>
            </w:r>
            <w:proofErr w:type="spellEnd"/>
          </w:p>
        </w:tc>
        <w:tc>
          <w:tcPr>
            <w:tcW w:w="705" w:type="dxa"/>
            <w:tcBorders>
              <w:top w:val="nil"/>
              <w:left w:val="nil"/>
              <w:bottom w:val="nil"/>
              <w:right w:val="nil"/>
            </w:tcBorders>
            <w:shd w:val="clear" w:color="auto" w:fill="auto"/>
            <w:tcMar>
              <w:top w:w="0" w:type="dxa"/>
              <w:left w:w="100" w:type="dxa"/>
              <w:bottom w:w="0" w:type="dxa"/>
              <w:right w:w="100" w:type="dxa"/>
            </w:tcMar>
          </w:tcPr>
          <w:p w14:paraId="0000008F" w14:textId="77777777" w:rsidR="00641530" w:rsidRDefault="00000000">
            <w:pPr>
              <w:jc w:val="right"/>
              <w:rPr>
                <w:sz w:val="16"/>
                <w:szCs w:val="16"/>
              </w:rPr>
            </w:pPr>
            <w:r>
              <w:rPr>
                <w:sz w:val="16"/>
                <w:szCs w:val="16"/>
              </w:rPr>
              <w:t>31.82</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90" w14:textId="77777777" w:rsidR="00641530" w:rsidRDefault="00000000">
            <w:pPr>
              <w:jc w:val="right"/>
              <w:rPr>
                <w:sz w:val="16"/>
                <w:szCs w:val="16"/>
              </w:rPr>
            </w:pPr>
            <w:r>
              <w:rPr>
                <w:sz w:val="16"/>
                <w:szCs w:val="16"/>
              </w:rPr>
              <w:t>Nutrient source (Histidine, Glycerol)</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92" w14:textId="77777777" w:rsidR="00641530" w:rsidRDefault="00000000">
            <w:pPr>
              <w:rPr>
                <w:sz w:val="16"/>
                <w:szCs w:val="16"/>
              </w:rPr>
            </w:pPr>
            <w:r>
              <w:rPr>
                <w:sz w:val="16"/>
                <w:szCs w:val="16"/>
              </w:rPr>
              <w:t>GGYGVYSRSSRCGRBCGCSGCSRCGRCCGYSR</w:t>
            </w:r>
          </w:p>
        </w:tc>
      </w:tr>
      <w:tr w:rsidR="00641530" w14:paraId="72610D7B" w14:textId="77777777">
        <w:trPr>
          <w:trHeight w:val="720"/>
        </w:trPr>
        <w:tc>
          <w:tcPr>
            <w:tcW w:w="1781" w:type="dxa"/>
            <w:tcBorders>
              <w:top w:val="nil"/>
              <w:left w:val="nil"/>
              <w:bottom w:val="nil"/>
              <w:right w:val="nil"/>
            </w:tcBorders>
            <w:shd w:val="clear" w:color="auto" w:fill="auto"/>
            <w:tcMar>
              <w:top w:w="0" w:type="dxa"/>
              <w:left w:w="100" w:type="dxa"/>
              <w:bottom w:w="0" w:type="dxa"/>
              <w:right w:w="100" w:type="dxa"/>
            </w:tcMar>
          </w:tcPr>
          <w:p w14:paraId="00000093" w14:textId="77777777" w:rsidR="00641530" w:rsidRDefault="00000000">
            <w:pPr>
              <w:rPr>
                <w:sz w:val="16"/>
                <w:szCs w:val="16"/>
              </w:rPr>
            </w:pPr>
            <w:proofErr w:type="spellStart"/>
            <w:r>
              <w:rPr>
                <w:sz w:val="16"/>
                <w:szCs w:val="16"/>
              </w:rPr>
              <w:t>Surugamide</w:t>
            </w:r>
            <w:proofErr w:type="spellEnd"/>
            <w:r>
              <w:rPr>
                <w:sz w:val="16"/>
                <w:szCs w:val="16"/>
              </w:rPr>
              <w:t xml:space="preserve"> F</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94" w14:textId="77777777" w:rsidR="00641530" w:rsidRDefault="00000000">
            <w:pPr>
              <w:rPr>
                <w:sz w:val="16"/>
                <w:szCs w:val="16"/>
              </w:rPr>
            </w:pPr>
            <w:proofErr w:type="spellStart"/>
            <w:r>
              <w:rPr>
                <w:sz w:val="16"/>
                <w:szCs w:val="16"/>
              </w:rPr>
              <w:t>Surugamide</w:t>
            </w:r>
            <w:proofErr w:type="spellEnd"/>
          </w:p>
        </w:tc>
        <w:tc>
          <w:tcPr>
            <w:tcW w:w="705" w:type="dxa"/>
            <w:tcBorders>
              <w:top w:val="nil"/>
              <w:left w:val="nil"/>
              <w:bottom w:val="nil"/>
              <w:right w:val="nil"/>
            </w:tcBorders>
            <w:shd w:val="clear" w:color="auto" w:fill="auto"/>
            <w:tcMar>
              <w:top w:w="0" w:type="dxa"/>
              <w:left w:w="100" w:type="dxa"/>
              <w:bottom w:w="0" w:type="dxa"/>
              <w:right w:w="100" w:type="dxa"/>
            </w:tcMar>
          </w:tcPr>
          <w:p w14:paraId="00000095" w14:textId="77777777" w:rsidR="00641530" w:rsidRDefault="00000000">
            <w:pPr>
              <w:jc w:val="right"/>
              <w:rPr>
                <w:sz w:val="16"/>
                <w:szCs w:val="16"/>
              </w:rPr>
            </w:pPr>
            <w:r>
              <w:rPr>
                <w:sz w:val="16"/>
                <w:szCs w:val="16"/>
              </w:rPr>
              <w:t>4.55</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96" w14:textId="77777777" w:rsidR="00641530" w:rsidRDefault="00000000">
            <w:pPr>
              <w:jc w:val="right"/>
              <w:rPr>
                <w:sz w:val="16"/>
                <w:szCs w:val="16"/>
              </w:rPr>
            </w:pPr>
            <w:r>
              <w:rPr>
                <w:sz w:val="16"/>
                <w:szCs w:val="16"/>
              </w:rPr>
              <w:t>BGC deletion/heterologous expression</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98" w14:textId="77777777" w:rsidR="00641530" w:rsidRDefault="00000000">
            <w:pPr>
              <w:rPr>
                <w:sz w:val="16"/>
                <w:szCs w:val="16"/>
              </w:rPr>
            </w:pPr>
            <w:r>
              <w:rPr>
                <w:sz w:val="16"/>
                <w:szCs w:val="16"/>
              </w:rPr>
              <w:t>-</w:t>
            </w:r>
          </w:p>
        </w:tc>
      </w:tr>
      <w:tr w:rsidR="00641530" w14:paraId="104F1262" w14:textId="77777777">
        <w:trPr>
          <w:trHeight w:val="480"/>
        </w:trPr>
        <w:tc>
          <w:tcPr>
            <w:tcW w:w="1781" w:type="dxa"/>
            <w:tcBorders>
              <w:top w:val="nil"/>
              <w:left w:val="nil"/>
              <w:bottom w:val="nil"/>
              <w:right w:val="nil"/>
            </w:tcBorders>
            <w:shd w:val="clear" w:color="auto" w:fill="auto"/>
            <w:tcMar>
              <w:top w:w="0" w:type="dxa"/>
              <w:left w:w="100" w:type="dxa"/>
              <w:bottom w:w="0" w:type="dxa"/>
              <w:right w:w="100" w:type="dxa"/>
            </w:tcMar>
          </w:tcPr>
          <w:p w14:paraId="00000099" w14:textId="77777777" w:rsidR="00641530" w:rsidRDefault="00000000">
            <w:pPr>
              <w:rPr>
                <w:sz w:val="16"/>
                <w:szCs w:val="16"/>
              </w:rPr>
            </w:pPr>
            <w:proofErr w:type="spellStart"/>
            <w:r>
              <w:rPr>
                <w:sz w:val="16"/>
                <w:szCs w:val="16"/>
              </w:rPr>
              <w:t>Surugamide</w:t>
            </w:r>
            <w:proofErr w:type="spellEnd"/>
            <w:r>
              <w:rPr>
                <w:sz w:val="16"/>
                <w:szCs w:val="16"/>
              </w:rPr>
              <w:t xml:space="preserve"> repressor</w:t>
            </w:r>
          </w:p>
        </w:tc>
        <w:tc>
          <w:tcPr>
            <w:tcW w:w="1275" w:type="dxa"/>
            <w:tcBorders>
              <w:top w:val="nil"/>
              <w:left w:val="nil"/>
              <w:bottom w:val="nil"/>
              <w:right w:val="nil"/>
            </w:tcBorders>
            <w:shd w:val="clear" w:color="auto" w:fill="auto"/>
            <w:tcMar>
              <w:top w:w="0" w:type="dxa"/>
              <w:left w:w="100" w:type="dxa"/>
              <w:bottom w:w="0" w:type="dxa"/>
              <w:right w:w="100" w:type="dxa"/>
            </w:tcMar>
          </w:tcPr>
          <w:p w14:paraId="0000009A" w14:textId="77777777" w:rsidR="00641530" w:rsidRDefault="00000000">
            <w:pPr>
              <w:rPr>
                <w:sz w:val="16"/>
                <w:szCs w:val="16"/>
              </w:rPr>
            </w:pPr>
            <w:proofErr w:type="spellStart"/>
            <w:r>
              <w:rPr>
                <w:sz w:val="16"/>
                <w:szCs w:val="16"/>
              </w:rPr>
              <w:t>Surugamide</w:t>
            </w:r>
            <w:proofErr w:type="spellEnd"/>
          </w:p>
        </w:tc>
        <w:tc>
          <w:tcPr>
            <w:tcW w:w="705" w:type="dxa"/>
            <w:tcBorders>
              <w:top w:val="nil"/>
              <w:left w:val="nil"/>
              <w:bottom w:val="nil"/>
              <w:right w:val="nil"/>
            </w:tcBorders>
            <w:shd w:val="clear" w:color="auto" w:fill="auto"/>
            <w:tcMar>
              <w:top w:w="0" w:type="dxa"/>
              <w:left w:w="100" w:type="dxa"/>
              <w:bottom w:w="0" w:type="dxa"/>
              <w:right w:w="100" w:type="dxa"/>
            </w:tcMar>
          </w:tcPr>
          <w:p w14:paraId="0000009B" w14:textId="77777777" w:rsidR="00641530" w:rsidRDefault="00000000">
            <w:pPr>
              <w:jc w:val="right"/>
              <w:rPr>
                <w:sz w:val="16"/>
                <w:szCs w:val="16"/>
              </w:rPr>
            </w:pPr>
            <w:r>
              <w:rPr>
                <w:sz w:val="16"/>
                <w:szCs w:val="16"/>
              </w:rPr>
              <w:t>11.36</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9C" w14:textId="77777777" w:rsidR="00641530" w:rsidRDefault="00000000">
            <w:pPr>
              <w:jc w:val="right"/>
              <w:rPr>
                <w:sz w:val="16"/>
                <w:szCs w:val="16"/>
              </w:rPr>
            </w:pPr>
            <w:r>
              <w:rPr>
                <w:sz w:val="16"/>
                <w:szCs w:val="16"/>
              </w:rPr>
              <w:t>Early growth stages</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9E" w14:textId="77777777" w:rsidR="00641530" w:rsidRDefault="00000000">
            <w:pPr>
              <w:rPr>
                <w:sz w:val="16"/>
                <w:szCs w:val="16"/>
              </w:rPr>
            </w:pPr>
            <w:r>
              <w:rPr>
                <w:sz w:val="16"/>
                <w:szCs w:val="16"/>
              </w:rPr>
              <w:t>CASVSCTTCRVHCTWKYTGAYATWCAACTASTAGAAC</w:t>
            </w:r>
          </w:p>
        </w:tc>
      </w:tr>
      <w:tr w:rsidR="00641530" w14:paraId="44810641" w14:textId="77777777">
        <w:trPr>
          <w:trHeight w:val="480"/>
        </w:trPr>
        <w:tc>
          <w:tcPr>
            <w:tcW w:w="1781" w:type="dxa"/>
            <w:tcBorders>
              <w:top w:val="nil"/>
              <w:left w:val="nil"/>
              <w:bottom w:val="nil"/>
              <w:right w:val="nil"/>
            </w:tcBorders>
            <w:shd w:val="clear" w:color="auto" w:fill="auto"/>
            <w:tcMar>
              <w:top w:w="0" w:type="dxa"/>
              <w:left w:w="100" w:type="dxa"/>
              <w:bottom w:w="0" w:type="dxa"/>
              <w:right w:w="100" w:type="dxa"/>
            </w:tcMar>
          </w:tcPr>
          <w:p w14:paraId="0000009F" w14:textId="77777777" w:rsidR="00641530" w:rsidRDefault="00000000">
            <w:pPr>
              <w:rPr>
                <w:sz w:val="16"/>
                <w:szCs w:val="16"/>
              </w:rPr>
            </w:pPr>
            <w:proofErr w:type="spellStart"/>
            <w:r>
              <w:rPr>
                <w:sz w:val="16"/>
                <w:szCs w:val="16"/>
              </w:rPr>
              <w:t>Minimycin</w:t>
            </w:r>
            <w:proofErr w:type="spellEnd"/>
            <w:r>
              <w:rPr>
                <w:sz w:val="16"/>
                <w:szCs w:val="16"/>
              </w:rPr>
              <w:t>/</w:t>
            </w:r>
            <w:proofErr w:type="spellStart"/>
            <w:r>
              <w:rPr>
                <w:sz w:val="16"/>
                <w:szCs w:val="16"/>
              </w:rPr>
              <w:t>dudomycin</w:t>
            </w:r>
            <w:proofErr w:type="spellEnd"/>
          </w:p>
        </w:tc>
        <w:tc>
          <w:tcPr>
            <w:tcW w:w="1275" w:type="dxa"/>
            <w:tcBorders>
              <w:top w:val="nil"/>
              <w:left w:val="nil"/>
              <w:bottom w:val="nil"/>
              <w:right w:val="nil"/>
            </w:tcBorders>
            <w:shd w:val="clear" w:color="auto" w:fill="auto"/>
            <w:tcMar>
              <w:top w:w="0" w:type="dxa"/>
              <w:left w:w="100" w:type="dxa"/>
              <w:bottom w:w="0" w:type="dxa"/>
              <w:right w:w="100" w:type="dxa"/>
            </w:tcMar>
          </w:tcPr>
          <w:p w14:paraId="000000A0" w14:textId="77777777" w:rsidR="00641530" w:rsidRDefault="00000000">
            <w:pPr>
              <w:rPr>
                <w:sz w:val="16"/>
                <w:szCs w:val="16"/>
              </w:rPr>
            </w:pPr>
            <w:proofErr w:type="spellStart"/>
            <w:r>
              <w:rPr>
                <w:sz w:val="16"/>
                <w:szCs w:val="16"/>
              </w:rPr>
              <w:t>Dudomycin</w:t>
            </w:r>
            <w:proofErr w:type="spellEnd"/>
          </w:p>
        </w:tc>
        <w:tc>
          <w:tcPr>
            <w:tcW w:w="705" w:type="dxa"/>
            <w:tcBorders>
              <w:top w:val="nil"/>
              <w:left w:val="nil"/>
              <w:bottom w:val="nil"/>
              <w:right w:val="nil"/>
            </w:tcBorders>
            <w:shd w:val="clear" w:color="auto" w:fill="auto"/>
            <w:tcMar>
              <w:top w:w="0" w:type="dxa"/>
              <w:left w:w="100" w:type="dxa"/>
              <w:bottom w:w="0" w:type="dxa"/>
              <w:right w:w="100" w:type="dxa"/>
            </w:tcMar>
          </w:tcPr>
          <w:p w14:paraId="000000A1" w14:textId="77777777" w:rsidR="00641530" w:rsidRDefault="00000000">
            <w:pPr>
              <w:jc w:val="right"/>
              <w:rPr>
                <w:sz w:val="16"/>
                <w:szCs w:val="16"/>
              </w:rPr>
            </w:pPr>
            <w:r>
              <w:rPr>
                <w:sz w:val="16"/>
                <w:szCs w:val="16"/>
              </w:rPr>
              <w:t>21.05</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A2" w14:textId="77777777" w:rsidR="00641530" w:rsidRDefault="00000000">
            <w:pPr>
              <w:jc w:val="right"/>
              <w:rPr>
                <w:sz w:val="16"/>
                <w:szCs w:val="16"/>
              </w:rPr>
            </w:pPr>
            <w:r>
              <w:rPr>
                <w:sz w:val="16"/>
                <w:szCs w:val="16"/>
              </w:rPr>
              <w:t>Heterologous DNPM</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A4" w14:textId="77777777" w:rsidR="00641530" w:rsidRDefault="00000000">
            <w:pPr>
              <w:rPr>
                <w:sz w:val="16"/>
                <w:szCs w:val="16"/>
              </w:rPr>
            </w:pPr>
            <w:r>
              <w:rPr>
                <w:sz w:val="16"/>
                <w:szCs w:val="16"/>
              </w:rPr>
              <w:t>GTMMKCSWSGNHGBYGHGGVCNTCBMCGWCGACDVSSYC</w:t>
            </w:r>
          </w:p>
        </w:tc>
      </w:tr>
      <w:tr w:rsidR="00641530" w14:paraId="24D9BE7C" w14:textId="77777777">
        <w:trPr>
          <w:trHeight w:val="480"/>
        </w:trPr>
        <w:tc>
          <w:tcPr>
            <w:tcW w:w="1781" w:type="dxa"/>
            <w:tcBorders>
              <w:top w:val="nil"/>
              <w:left w:val="nil"/>
              <w:bottom w:val="nil"/>
              <w:right w:val="nil"/>
            </w:tcBorders>
            <w:shd w:val="clear" w:color="auto" w:fill="auto"/>
            <w:tcMar>
              <w:top w:w="0" w:type="dxa"/>
              <w:left w:w="100" w:type="dxa"/>
              <w:bottom w:w="0" w:type="dxa"/>
              <w:right w:w="100" w:type="dxa"/>
            </w:tcMar>
          </w:tcPr>
          <w:p w14:paraId="000000A5" w14:textId="77777777" w:rsidR="00641530" w:rsidRDefault="00000000">
            <w:pPr>
              <w:rPr>
                <w:sz w:val="16"/>
                <w:szCs w:val="16"/>
              </w:rPr>
            </w:pPr>
            <w:proofErr w:type="spellStart"/>
            <w:r>
              <w:rPr>
                <w:sz w:val="16"/>
                <w:szCs w:val="16"/>
              </w:rPr>
              <w:t>Minimycin</w:t>
            </w:r>
            <w:proofErr w:type="spellEnd"/>
            <w:r>
              <w:rPr>
                <w:sz w:val="16"/>
                <w:szCs w:val="16"/>
              </w:rPr>
              <w:t>/</w:t>
            </w:r>
            <w:proofErr w:type="spellStart"/>
            <w:r>
              <w:rPr>
                <w:sz w:val="16"/>
                <w:szCs w:val="16"/>
              </w:rPr>
              <w:t>dudomycin</w:t>
            </w:r>
            <w:proofErr w:type="spellEnd"/>
          </w:p>
        </w:tc>
        <w:tc>
          <w:tcPr>
            <w:tcW w:w="1275" w:type="dxa"/>
            <w:tcBorders>
              <w:top w:val="nil"/>
              <w:left w:val="nil"/>
              <w:bottom w:val="nil"/>
              <w:right w:val="nil"/>
            </w:tcBorders>
            <w:shd w:val="clear" w:color="auto" w:fill="auto"/>
            <w:tcMar>
              <w:top w:w="0" w:type="dxa"/>
              <w:left w:w="100" w:type="dxa"/>
              <w:bottom w:w="0" w:type="dxa"/>
              <w:right w:w="100" w:type="dxa"/>
            </w:tcMar>
          </w:tcPr>
          <w:p w14:paraId="000000A6" w14:textId="77777777" w:rsidR="00641530" w:rsidRDefault="00000000">
            <w:pPr>
              <w:rPr>
                <w:sz w:val="16"/>
                <w:szCs w:val="16"/>
              </w:rPr>
            </w:pPr>
            <w:proofErr w:type="spellStart"/>
            <w:r>
              <w:rPr>
                <w:sz w:val="16"/>
                <w:szCs w:val="16"/>
              </w:rPr>
              <w:t>Minimycin</w:t>
            </w:r>
            <w:proofErr w:type="spellEnd"/>
          </w:p>
        </w:tc>
        <w:tc>
          <w:tcPr>
            <w:tcW w:w="705" w:type="dxa"/>
            <w:tcBorders>
              <w:top w:val="nil"/>
              <w:left w:val="nil"/>
              <w:bottom w:val="nil"/>
              <w:right w:val="nil"/>
            </w:tcBorders>
            <w:shd w:val="clear" w:color="auto" w:fill="auto"/>
            <w:tcMar>
              <w:top w:w="0" w:type="dxa"/>
              <w:left w:w="100" w:type="dxa"/>
              <w:bottom w:w="0" w:type="dxa"/>
              <w:right w:w="100" w:type="dxa"/>
            </w:tcMar>
          </w:tcPr>
          <w:p w14:paraId="000000A7" w14:textId="77777777" w:rsidR="00641530" w:rsidRDefault="00000000">
            <w:pPr>
              <w:jc w:val="right"/>
              <w:rPr>
                <w:sz w:val="16"/>
                <w:szCs w:val="16"/>
              </w:rPr>
            </w:pPr>
            <w:r>
              <w:rPr>
                <w:sz w:val="16"/>
                <w:szCs w:val="16"/>
              </w:rPr>
              <w:t>7.50</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A8" w14:textId="77777777" w:rsidR="00641530" w:rsidRDefault="00000000">
            <w:pPr>
              <w:jc w:val="right"/>
              <w:rPr>
                <w:sz w:val="16"/>
                <w:szCs w:val="16"/>
              </w:rPr>
            </w:pPr>
            <w:r>
              <w:rPr>
                <w:sz w:val="16"/>
                <w:szCs w:val="16"/>
              </w:rPr>
              <w:t>Heterologous DNPM</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AA" w14:textId="77777777" w:rsidR="00641530" w:rsidRDefault="00000000">
            <w:pPr>
              <w:rPr>
                <w:sz w:val="16"/>
                <w:szCs w:val="16"/>
              </w:rPr>
            </w:pPr>
            <w:r>
              <w:rPr>
                <w:sz w:val="16"/>
                <w:szCs w:val="16"/>
              </w:rPr>
              <w:t>GTMMKCSWSGNHGBYGHGGVCNTCBMCGWCGACDVSSYC</w:t>
            </w:r>
          </w:p>
        </w:tc>
      </w:tr>
      <w:tr w:rsidR="00641530" w14:paraId="506D70D7" w14:textId="77777777">
        <w:trPr>
          <w:trHeight w:val="720"/>
        </w:trPr>
        <w:tc>
          <w:tcPr>
            <w:tcW w:w="1781" w:type="dxa"/>
            <w:tcBorders>
              <w:top w:val="nil"/>
              <w:left w:val="nil"/>
              <w:bottom w:val="nil"/>
              <w:right w:val="nil"/>
            </w:tcBorders>
            <w:shd w:val="clear" w:color="auto" w:fill="auto"/>
            <w:tcMar>
              <w:top w:w="0" w:type="dxa"/>
              <w:left w:w="100" w:type="dxa"/>
              <w:bottom w:w="0" w:type="dxa"/>
              <w:right w:w="100" w:type="dxa"/>
            </w:tcMar>
          </w:tcPr>
          <w:p w14:paraId="000000AB" w14:textId="77777777" w:rsidR="00641530" w:rsidRDefault="00000000">
            <w:pPr>
              <w:rPr>
                <w:sz w:val="16"/>
                <w:szCs w:val="16"/>
              </w:rPr>
            </w:pPr>
            <w:proofErr w:type="spellStart"/>
            <w:r>
              <w:rPr>
                <w:sz w:val="16"/>
                <w:szCs w:val="16"/>
              </w:rPr>
              <w:t>Isorenieratene</w:t>
            </w:r>
            <w:proofErr w:type="spellEnd"/>
            <w:r>
              <w:rPr>
                <w:sz w:val="16"/>
                <w:szCs w:val="16"/>
              </w:rPr>
              <w:t>/</w:t>
            </w:r>
            <w:proofErr w:type="spellStart"/>
            <w:r>
              <w:rPr>
                <w:sz w:val="16"/>
                <w:szCs w:val="16"/>
              </w:rPr>
              <w:t>streptamidine</w:t>
            </w:r>
            <w:proofErr w:type="spellEnd"/>
          </w:p>
        </w:tc>
        <w:tc>
          <w:tcPr>
            <w:tcW w:w="1275" w:type="dxa"/>
            <w:tcBorders>
              <w:top w:val="nil"/>
              <w:left w:val="nil"/>
              <w:bottom w:val="nil"/>
              <w:right w:val="nil"/>
            </w:tcBorders>
            <w:shd w:val="clear" w:color="auto" w:fill="auto"/>
            <w:tcMar>
              <w:top w:w="0" w:type="dxa"/>
              <w:left w:w="100" w:type="dxa"/>
              <w:bottom w:w="0" w:type="dxa"/>
              <w:right w:w="100" w:type="dxa"/>
            </w:tcMar>
          </w:tcPr>
          <w:p w14:paraId="000000AC" w14:textId="77777777" w:rsidR="00641530" w:rsidRDefault="00000000">
            <w:pPr>
              <w:rPr>
                <w:sz w:val="16"/>
                <w:szCs w:val="16"/>
              </w:rPr>
            </w:pPr>
            <w:proofErr w:type="spellStart"/>
            <w:r>
              <w:rPr>
                <w:sz w:val="16"/>
                <w:szCs w:val="16"/>
              </w:rPr>
              <w:t>Streptamidine</w:t>
            </w:r>
            <w:proofErr w:type="spellEnd"/>
          </w:p>
        </w:tc>
        <w:tc>
          <w:tcPr>
            <w:tcW w:w="705" w:type="dxa"/>
            <w:tcBorders>
              <w:top w:val="nil"/>
              <w:left w:val="nil"/>
              <w:bottom w:val="nil"/>
              <w:right w:val="nil"/>
            </w:tcBorders>
            <w:shd w:val="clear" w:color="auto" w:fill="auto"/>
            <w:tcMar>
              <w:top w:w="0" w:type="dxa"/>
              <w:left w:w="100" w:type="dxa"/>
              <w:bottom w:w="0" w:type="dxa"/>
              <w:right w:w="100" w:type="dxa"/>
            </w:tcMar>
          </w:tcPr>
          <w:p w14:paraId="000000AD" w14:textId="77777777" w:rsidR="00641530" w:rsidRDefault="00000000">
            <w:pPr>
              <w:jc w:val="right"/>
              <w:rPr>
                <w:sz w:val="16"/>
                <w:szCs w:val="16"/>
              </w:rPr>
            </w:pPr>
            <w:r>
              <w:rPr>
                <w:sz w:val="16"/>
                <w:szCs w:val="16"/>
              </w:rPr>
              <w:t>100.00</w:t>
            </w:r>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00000AE" w14:textId="77777777" w:rsidR="00641530" w:rsidRDefault="00000000">
            <w:pPr>
              <w:jc w:val="right"/>
              <w:rPr>
                <w:sz w:val="16"/>
                <w:szCs w:val="16"/>
              </w:rPr>
            </w:pPr>
            <w:r>
              <w:rPr>
                <w:sz w:val="16"/>
                <w:szCs w:val="16"/>
              </w:rPr>
              <w:t>Heterologous Am2ab, Nutrient source (ISP2, DNPM)</w:t>
            </w:r>
          </w:p>
        </w:tc>
        <w:tc>
          <w:tcPr>
            <w:tcW w:w="3689" w:type="dxa"/>
            <w:tcBorders>
              <w:top w:val="nil"/>
              <w:left w:val="nil"/>
              <w:bottom w:val="nil"/>
              <w:right w:val="nil"/>
            </w:tcBorders>
            <w:shd w:val="clear" w:color="auto" w:fill="auto"/>
            <w:tcMar>
              <w:top w:w="0" w:type="dxa"/>
              <w:left w:w="100" w:type="dxa"/>
              <w:bottom w:w="0" w:type="dxa"/>
              <w:right w:w="100" w:type="dxa"/>
            </w:tcMar>
          </w:tcPr>
          <w:p w14:paraId="000000B0" w14:textId="77777777" w:rsidR="00641530" w:rsidRDefault="00000000">
            <w:pPr>
              <w:rPr>
                <w:sz w:val="16"/>
                <w:szCs w:val="16"/>
              </w:rPr>
            </w:pPr>
            <w:r>
              <w:rPr>
                <w:sz w:val="16"/>
                <w:szCs w:val="16"/>
              </w:rPr>
              <w:t>WATGRAAAYGATTWTCATYWMYAWHHVSGGGRS</w:t>
            </w:r>
          </w:p>
        </w:tc>
      </w:tr>
      <w:tr w:rsidR="00641530" w14:paraId="118EC120" w14:textId="77777777">
        <w:trPr>
          <w:trHeight w:val="720"/>
        </w:trPr>
        <w:tc>
          <w:tcPr>
            <w:tcW w:w="1781" w:type="dxa"/>
            <w:tcBorders>
              <w:top w:val="nil"/>
              <w:left w:val="nil"/>
              <w:bottom w:val="single" w:sz="12" w:space="0" w:color="000000"/>
              <w:right w:val="nil"/>
            </w:tcBorders>
            <w:shd w:val="clear" w:color="auto" w:fill="auto"/>
            <w:tcMar>
              <w:top w:w="0" w:type="dxa"/>
              <w:left w:w="100" w:type="dxa"/>
              <w:bottom w:w="0" w:type="dxa"/>
              <w:right w:w="100" w:type="dxa"/>
            </w:tcMar>
          </w:tcPr>
          <w:p w14:paraId="000000B1" w14:textId="77777777" w:rsidR="00641530" w:rsidRDefault="00000000">
            <w:pPr>
              <w:rPr>
                <w:sz w:val="16"/>
                <w:szCs w:val="16"/>
              </w:rPr>
            </w:pPr>
            <w:proofErr w:type="spellStart"/>
            <w:r>
              <w:rPr>
                <w:sz w:val="16"/>
                <w:szCs w:val="16"/>
              </w:rPr>
              <w:t>Candicidin</w:t>
            </w:r>
            <w:proofErr w:type="spellEnd"/>
            <w:r>
              <w:rPr>
                <w:sz w:val="16"/>
                <w:szCs w:val="16"/>
              </w:rPr>
              <w:t>/antimycin</w:t>
            </w:r>
          </w:p>
        </w:tc>
        <w:tc>
          <w:tcPr>
            <w:tcW w:w="1275" w:type="dxa"/>
            <w:tcBorders>
              <w:top w:val="nil"/>
              <w:left w:val="nil"/>
              <w:bottom w:val="single" w:sz="12" w:space="0" w:color="000000"/>
              <w:right w:val="nil"/>
            </w:tcBorders>
            <w:shd w:val="clear" w:color="auto" w:fill="auto"/>
            <w:tcMar>
              <w:top w:w="0" w:type="dxa"/>
              <w:left w:w="100" w:type="dxa"/>
              <w:bottom w:w="0" w:type="dxa"/>
              <w:right w:w="100" w:type="dxa"/>
            </w:tcMar>
          </w:tcPr>
          <w:p w14:paraId="000000B2" w14:textId="77777777" w:rsidR="00641530" w:rsidRDefault="00000000">
            <w:pPr>
              <w:rPr>
                <w:sz w:val="16"/>
                <w:szCs w:val="16"/>
              </w:rPr>
            </w:pPr>
            <w:proofErr w:type="spellStart"/>
            <w:r>
              <w:rPr>
                <w:sz w:val="16"/>
                <w:szCs w:val="16"/>
              </w:rPr>
              <w:t>Candicidin</w:t>
            </w:r>
            <w:proofErr w:type="spellEnd"/>
            <w:r>
              <w:rPr>
                <w:sz w:val="16"/>
                <w:szCs w:val="16"/>
              </w:rPr>
              <w:t>/</w:t>
            </w:r>
            <w:proofErr w:type="gramStart"/>
            <w:r>
              <w:rPr>
                <w:sz w:val="16"/>
                <w:szCs w:val="16"/>
              </w:rPr>
              <w:t>-  Antimycin</w:t>
            </w:r>
            <w:proofErr w:type="gramEnd"/>
          </w:p>
        </w:tc>
        <w:tc>
          <w:tcPr>
            <w:tcW w:w="705" w:type="dxa"/>
            <w:tcBorders>
              <w:top w:val="nil"/>
              <w:left w:val="nil"/>
              <w:bottom w:val="single" w:sz="12" w:space="0" w:color="000000"/>
              <w:right w:val="nil"/>
            </w:tcBorders>
            <w:shd w:val="clear" w:color="auto" w:fill="auto"/>
            <w:tcMar>
              <w:top w:w="0" w:type="dxa"/>
              <w:left w:w="100" w:type="dxa"/>
              <w:bottom w:w="0" w:type="dxa"/>
              <w:right w:w="100" w:type="dxa"/>
            </w:tcMar>
          </w:tcPr>
          <w:p w14:paraId="000000B3" w14:textId="77777777" w:rsidR="00641530" w:rsidRDefault="00000000">
            <w:pPr>
              <w:jc w:val="right"/>
              <w:rPr>
                <w:sz w:val="16"/>
                <w:szCs w:val="16"/>
              </w:rPr>
            </w:pPr>
            <w:r>
              <w:rPr>
                <w:sz w:val="16"/>
                <w:szCs w:val="16"/>
              </w:rPr>
              <w:t>30.48</w:t>
            </w:r>
          </w:p>
        </w:tc>
        <w:tc>
          <w:tcPr>
            <w:tcW w:w="1575" w:type="dxa"/>
            <w:gridSpan w:val="2"/>
            <w:tcBorders>
              <w:top w:val="nil"/>
              <w:left w:val="nil"/>
              <w:bottom w:val="single" w:sz="12" w:space="0" w:color="000000"/>
              <w:right w:val="nil"/>
            </w:tcBorders>
            <w:shd w:val="clear" w:color="auto" w:fill="auto"/>
            <w:tcMar>
              <w:top w:w="0" w:type="dxa"/>
              <w:left w:w="100" w:type="dxa"/>
              <w:bottom w:w="0" w:type="dxa"/>
              <w:right w:w="100" w:type="dxa"/>
            </w:tcMar>
          </w:tcPr>
          <w:p w14:paraId="000000B4" w14:textId="77777777" w:rsidR="00641530" w:rsidRDefault="00000000">
            <w:pPr>
              <w:jc w:val="right"/>
              <w:rPr>
                <w:sz w:val="16"/>
                <w:szCs w:val="16"/>
              </w:rPr>
            </w:pPr>
            <w:r>
              <w:rPr>
                <w:sz w:val="16"/>
                <w:szCs w:val="16"/>
              </w:rPr>
              <w:t>Nutrient source (DNPM, ISP2), Salinity (2%), pH (9)</w:t>
            </w:r>
          </w:p>
        </w:tc>
        <w:tc>
          <w:tcPr>
            <w:tcW w:w="3689" w:type="dxa"/>
            <w:tcBorders>
              <w:top w:val="nil"/>
              <w:left w:val="nil"/>
              <w:bottom w:val="single" w:sz="12" w:space="0" w:color="000000"/>
              <w:right w:val="nil"/>
            </w:tcBorders>
            <w:shd w:val="clear" w:color="auto" w:fill="auto"/>
            <w:tcMar>
              <w:top w:w="0" w:type="dxa"/>
              <w:left w:w="100" w:type="dxa"/>
              <w:bottom w:w="0" w:type="dxa"/>
              <w:right w:w="100" w:type="dxa"/>
            </w:tcMar>
          </w:tcPr>
          <w:p w14:paraId="000000B6" w14:textId="77777777" w:rsidR="00641530" w:rsidRDefault="00000000">
            <w:pPr>
              <w:rPr>
                <w:sz w:val="16"/>
                <w:szCs w:val="16"/>
              </w:rPr>
            </w:pPr>
            <w:r>
              <w:rPr>
                <w:sz w:val="16"/>
                <w:szCs w:val="16"/>
              </w:rPr>
              <w:t>GNCGHCGASYTCGTSGARGYCCTCSVYSMCGNCSDSGASG</w:t>
            </w:r>
          </w:p>
        </w:tc>
      </w:tr>
    </w:tbl>
    <w:p w14:paraId="000000B7" w14:textId="77777777" w:rsidR="00641530" w:rsidRDefault="00641530">
      <w:pPr>
        <w:rPr>
          <w:rFonts w:ascii="Times New Roman" w:eastAsia="Times New Roman" w:hAnsi="Times New Roman" w:cs="Times New Roman"/>
        </w:rPr>
      </w:pPr>
    </w:p>
    <w:bookmarkStart w:id="454" w:name="_heading=h.nsta83s8z51u" w:colFirst="0" w:colLast="0" w:displacedByCustomXml="next"/>
    <w:bookmarkEnd w:id="454" w:displacedByCustomXml="next"/>
    <w:sdt>
      <w:sdtPr>
        <w:tag w:val="goog_rdk_85"/>
        <w:id w:val="-2024535937"/>
      </w:sdtPr>
      <w:sdtContent>
        <w:p w14:paraId="000000B8" w14:textId="77777777" w:rsidR="00641530" w:rsidRDefault="00000000">
          <w:pPr>
            <w:pStyle w:val="Heading3"/>
            <w:rPr>
              <w:ins w:id="455" w:author="Mathias Jönsson" w:date="2024-11-21T03:09:00Z"/>
              <w:rFonts w:ascii="Times New Roman" w:eastAsia="Times New Roman" w:hAnsi="Times New Roman" w:cs="Times New Roman"/>
            </w:rPr>
          </w:pPr>
          <w:sdt>
            <w:sdtPr>
              <w:tag w:val="goog_rdk_84"/>
              <w:id w:val="1495689539"/>
            </w:sdtPr>
            <w:sdtContent/>
          </w:sdt>
        </w:p>
      </w:sdtContent>
    </w:sdt>
    <w:p w14:paraId="000000B9" w14:textId="77777777" w:rsidR="00641530" w:rsidRDefault="00000000">
      <w:pPr>
        <w:pStyle w:val="Heading3"/>
      </w:pPr>
      <w:bookmarkStart w:id="456" w:name="_heading=h.1ksv4uv" w:colFirst="0" w:colLast="0"/>
      <w:bookmarkEnd w:id="456"/>
      <w:r>
        <w:t xml:space="preserve">Novel insights into the regulation of </w:t>
      </w:r>
      <w:proofErr w:type="spellStart"/>
      <w:r>
        <w:t>surugamide</w:t>
      </w:r>
      <w:proofErr w:type="spellEnd"/>
      <w:r>
        <w:t>.</w:t>
      </w:r>
    </w:p>
    <w:p w14:paraId="000000BA" w14:textId="39ACDBE8" w:rsidR="00641530" w:rsidRDefault="00000000">
      <w:pPr>
        <w:rPr>
          <w:sz w:val="24"/>
          <w:szCs w:val="24"/>
        </w:rPr>
      </w:pPr>
      <w:r>
        <w:rPr>
          <w:sz w:val="24"/>
          <w:szCs w:val="24"/>
        </w:rPr>
        <w:t xml:space="preserve">We identified three </w:t>
      </w:r>
      <w:proofErr w:type="spellStart"/>
      <w:r>
        <w:rPr>
          <w:sz w:val="24"/>
          <w:szCs w:val="24"/>
        </w:rPr>
        <w:t>iModulons</w:t>
      </w:r>
      <w:proofErr w:type="spellEnd"/>
      <w:r>
        <w:rPr>
          <w:sz w:val="24"/>
          <w:szCs w:val="24"/>
        </w:rPr>
        <w:t xml:space="preserve"> that contain core biosynthetic genes for </w:t>
      </w:r>
      <w:proofErr w:type="spellStart"/>
      <w:r>
        <w:rPr>
          <w:sz w:val="24"/>
          <w:szCs w:val="24"/>
        </w:rPr>
        <w:t>surugamide</w:t>
      </w:r>
      <w:proofErr w:type="spellEnd"/>
      <w:r>
        <w:rPr>
          <w:sz w:val="24"/>
          <w:szCs w:val="24"/>
        </w:rPr>
        <w:t>, a cyclic non-ribosomal peptide synthetase (NRPS) with antibacterial and antifungal properties</w:t>
      </w:r>
      <w:del w:id="457" w:author="Mathias Jönsson" w:date="2025-01-17T13:39:00Z" w16du:dateUtc="2025-01-17T02:39:00Z">
        <w:r w:rsidDel="00154001">
          <w:rPr>
            <w:sz w:val="24"/>
            <w:szCs w:val="24"/>
          </w:rPr>
          <w:delText xml:space="preserve"> </w:delText>
        </w:r>
      </w:del>
      <w:r w:rsidR="00270D8F">
        <w:rPr>
          <w:sz w:val="24"/>
          <w:szCs w:val="24"/>
        </w:rPr>
        <w:fldChar w:fldCharType="begin"/>
      </w:r>
      <w:r w:rsidR="004E1CDA">
        <w:rPr>
          <w:sz w:val="24"/>
          <w:szCs w:val="24"/>
        </w:rPr>
        <w:instrText xml:space="preserve"> ADDIN ZOTERO_ITEM CSL_CITATION {"citationID":"nyu8c5tG","properties":{"formattedCitation":"\\super 34,35\\nosupersub{}","plainCitation":"34,35","noteIndex":0},"citationItems":[{"id":97,"uris":["http://zotero.org/users/local/Ts7jirce/items/JJ9IFF5V"],"itemData":{"id":97,"type":"article-journal","abstract":"Abstract\n            \n              Genome mining is a powerful method for finding novel secondary metabolites. In our study on the biosynthetic gene cluster for the cyclic octapeptides surugamides A–E (inhibitors of cathepsin B), we found a putative gene cluster consisting of four successive non</w:instrText>
      </w:r>
      <w:r w:rsidR="004E1CDA">
        <w:rPr>
          <w:rFonts w:ascii="Cambria Math" w:hAnsi="Cambria Math" w:cs="Cambria Math"/>
          <w:sz w:val="24"/>
          <w:szCs w:val="24"/>
        </w:rPr>
        <w:instrText>‐</w:instrText>
      </w:r>
      <w:r w:rsidR="004E1CDA">
        <w:rPr>
          <w:sz w:val="24"/>
          <w:szCs w:val="24"/>
        </w:rPr>
        <w:instrText>ribosomal peptide synthetase (NRPS) genes,\n              surA\n              ,\n              surB\n              ,\n              surC\n              , and\n              surD\n              . Prediction of amino acid sequence based on the NRPSs and gene inactivation revealed that surugamides A–E are produced by two NRPS genes,\n              surA\n              and\n              surD\n              , which were separated by two NRPS genes,\n              surB\n              and\n              surC\n              . The latter genes are responsible for the biosynthesis of an unrelated peptide, surugamide F. The pattern of intercalation observed in the\n              sur\n              genes is unprecedented. The structure of surugamide F, a linear decapeptide containing one 3</w:instrText>
      </w:r>
      <w:r w:rsidR="004E1CDA">
        <w:rPr>
          <w:rFonts w:ascii="Cambria Math" w:hAnsi="Cambria Math" w:cs="Cambria Math"/>
          <w:sz w:val="24"/>
          <w:szCs w:val="24"/>
        </w:rPr>
        <w:instrText>‐</w:instrText>
      </w:r>
      <w:r w:rsidR="004E1CDA">
        <w:rPr>
          <w:sz w:val="24"/>
          <w:szCs w:val="24"/>
        </w:rPr>
        <w:instrText>amino</w:instrText>
      </w:r>
      <w:r w:rsidR="004E1CDA">
        <w:rPr>
          <w:rFonts w:ascii="Cambria Math" w:hAnsi="Cambria Math" w:cs="Cambria Math"/>
          <w:sz w:val="24"/>
          <w:szCs w:val="24"/>
        </w:rPr>
        <w:instrText>‐</w:instrText>
      </w:r>
      <w:r w:rsidR="004E1CDA">
        <w:rPr>
          <w:sz w:val="24"/>
          <w:szCs w:val="24"/>
        </w:rPr>
        <w:instrText>2</w:instrText>
      </w:r>
      <w:r w:rsidR="004E1CDA">
        <w:rPr>
          <w:rFonts w:ascii="Cambria Math" w:hAnsi="Cambria Math" w:cs="Cambria Math"/>
          <w:sz w:val="24"/>
          <w:szCs w:val="24"/>
        </w:rPr>
        <w:instrText>‐</w:instrText>
      </w:r>
      <w:r w:rsidR="004E1CDA">
        <w:rPr>
          <w:sz w:val="24"/>
          <w:szCs w:val="24"/>
        </w:rPr>
        <w:instrText>methylpropionic acid (AMPA) residue, was determined by spectroscopic methods and was confirmed by solid</w:instrText>
      </w:r>
      <w:r w:rsidR="004E1CDA">
        <w:rPr>
          <w:rFonts w:ascii="Cambria Math" w:hAnsi="Cambria Math" w:cs="Cambria Math"/>
          <w:sz w:val="24"/>
          <w:szCs w:val="24"/>
        </w:rPr>
        <w:instrText>‐</w:instrText>
      </w:r>
      <w:r w:rsidR="004E1CDA">
        <w:rPr>
          <w:sz w:val="24"/>
          <w:szCs w:val="24"/>
        </w:rPr>
        <w:instrText xml:space="preserve">phase peptide synthesis.","container-title":"ChemBioChem","DOI":"10.1002/cbic.201600350","ISSN":"1439-4227, 1439-7633","issue":"18","journalAbbreviation":"ChemBioChem","language":"en","page":"1709-1712","source":"DOI.org (Crossref)","title":"Biosynthetic Gene Cluster for Surugamide A Encompasses an Unrelated Decapeptide, Surugamide F","volume":"17","author":[{"family":"Ninomiya","given":"Akihiro"},{"family":"Katsuyama","given":"Yohei"},{"family":"Kuranaga","given":"Takefumi"},{"family":"Miyazaki","given":"Masayuki"},{"family":"Nogi","given":"Yuichi"},{"family":"Okada","given":"Shigeru"},{"family":"Wakimoto","given":"Toshiyuki"},{"family":"Ohnishi","given":"Yasuo"},{"family":"Matsunaga","given":"Shigeki"},{"family":"Takada","given":"Kentaro"}],"issued":{"date-parts":[["2016",9,15]]}}},{"id":98,"uris":["http://zotero.org/users/local/Ts7jirce/items/8AD5UM5I"],"itemData":{"id":98,"type":"article-journal","container-title":"The Journal of Organic Chemistry","DOI":"10.1021/jo400708u","ISSN":"0022-3263, 1520-6904","issue":"13","journalAbbreviation":"J. Org. Chem.","language":"en","page":"6746-6750","source":"DOI.org (Crossref)","title":"Surugamides A–E, Cyclic Octapeptides with Four &lt;span style=\"font-variant:small-caps;\"&gt;d&lt;/span&gt; -Amino Acid Residues, from a Marine Streptomyces sp.: LC–MS-Aided Inspection of Partial Hydrolysates for the Distinction of &lt;span style=\"font-variant:small-caps;\"&gt;d&lt;/span&gt; - and &lt;span style=\"font-variant:small-caps;\"&gt;l&lt;/span&gt; -Amino Acid Residues in the Sequence","title-short":"Surugamides A–E, Cyclic Octapeptides with Four &lt;span style=\"font-variant","volume":"78","author":[{"family":"Takada","given":"Kentaro"},{"family":"Ninomiya","given":"Akihiro"},{"family":"Naruse","given":"Masato"},{"family":"Sun","given":"Yi"},{"family":"Miyazaki","given":"Masayuki"},{"family":"Nogi","given":"Yuichi"},{"family":"Okada","given":"Shigeru"},{"family":"Matsunaga","given":"Shigeki"}],"issued":{"date-parts":[["2013",7,5]]}}}],"schema":"https://github.com/citation-style-language/schema/raw/master/csl-citation.json"} </w:instrText>
      </w:r>
      <w:r w:rsidR="00270D8F">
        <w:rPr>
          <w:sz w:val="24"/>
          <w:szCs w:val="24"/>
        </w:rPr>
        <w:fldChar w:fldCharType="separate"/>
      </w:r>
      <w:r w:rsidR="004E1CDA" w:rsidRPr="004E1CDA">
        <w:rPr>
          <w:sz w:val="24"/>
          <w:vertAlign w:val="superscript"/>
        </w:rPr>
        <w:t>34,35</w:t>
      </w:r>
      <w:r w:rsidR="00270D8F">
        <w:rPr>
          <w:sz w:val="24"/>
          <w:szCs w:val="24"/>
        </w:rPr>
        <w:fldChar w:fldCharType="end"/>
      </w:r>
      <w:del w:id="458" w:author="Mathias Jönsson" w:date="2025-01-17T12:23:00Z" w16du:dateUtc="2025-01-17T01:23:00Z">
        <w:r w:rsidDel="00270D8F">
          <w:rPr>
            <w:sz w:val="24"/>
            <w:szCs w:val="24"/>
          </w:rPr>
          <w:delText>(54, 55)</w:delText>
        </w:r>
      </w:del>
      <w:r>
        <w:rPr>
          <w:sz w:val="24"/>
          <w:szCs w:val="24"/>
        </w:rPr>
        <w:t xml:space="preserve">. These </w:t>
      </w:r>
      <w:proofErr w:type="spellStart"/>
      <w:r>
        <w:rPr>
          <w:sz w:val="24"/>
          <w:szCs w:val="24"/>
        </w:rPr>
        <w:t>iModulons</w:t>
      </w:r>
      <w:proofErr w:type="spellEnd"/>
      <w:r>
        <w:rPr>
          <w:sz w:val="24"/>
          <w:szCs w:val="24"/>
        </w:rPr>
        <w:t xml:space="preserve">, named </w:t>
      </w:r>
      <w:proofErr w:type="spellStart"/>
      <w:r>
        <w:rPr>
          <w:sz w:val="24"/>
          <w:szCs w:val="24"/>
        </w:rPr>
        <w:t>Surugamide</w:t>
      </w:r>
      <w:proofErr w:type="spellEnd"/>
      <w:r>
        <w:rPr>
          <w:sz w:val="24"/>
          <w:szCs w:val="24"/>
        </w:rPr>
        <w:t xml:space="preserve">, </w:t>
      </w:r>
      <w:proofErr w:type="spellStart"/>
      <w:r>
        <w:rPr>
          <w:sz w:val="24"/>
          <w:szCs w:val="24"/>
        </w:rPr>
        <w:t>Surugamide</w:t>
      </w:r>
      <w:proofErr w:type="spellEnd"/>
      <w:r>
        <w:rPr>
          <w:sz w:val="24"/>
          <w:szCs w:val="24"/>
        </w:rPr>
        <w:t xml:space="preserve"> Repressor, and </w:t>
      </w:r>
      <w:proofErr w:type="spellStart"/>
      <w:r>
        <w:rPr>
          <w:sz w:val="24"/>
          <w:szCs w:val="24"/>
        </w:rPr>
        <w:t>Surugamide</w:t>
      </w:r>
      <w:proofErr w:type="spellEnd"/>
      <w:r>
        <w:rPr>
          <w:sz w:val="24"/>
          <w:szCs w:val="24"/>
        </w:rPr>
        <w:t xml:space="preserve"> F, consist of 89, 7, and 2 genes, respectively (Figure 3A, B). </w:t>
      </w:r>
      <w:proofErr w:type="spellStart"/>
      <w:r>
        <w:rPr>
          <w:sz w:val="24"/>
          <w:szCs w:val="24"/>
        </w:rPr>
        <w:t>Surugamide</w:t>
      </w:r>
      <w:proofErr w:type="spellEnd"/>
      <w:r>
        <w:rPr>
          <w:sz w:val="24"/>
          <w:szCs w:val="24"/>
        </w:rPr>
        <w:t xml:space="preserve"> F appears to be an artifact due to partial BGC deletion in certain conditions (</w:t>
      </w:r>
      <w:del w:id="459" w:author="Mathias Jönsson" w:date="2025-01-19T07:56:00Z" w16du:dateUtc="2025-01-18T20:56:00Z">
        <w:r w:rsidDel="009C7DA8">
          <w:rPr>
            <w:sz w:val="24"/>
            <w:szCs w:val="24"/>
          </w:rPr>
          <w:delText xml:space="preserve">Supplementary </w:delText>
        </w:r>
      </w:del>
      <w:r>
        <w:rPr>
          <w:sz w:val="24"/>
          <w:szCs w:val="24"/>
        </w:rPr>
        <w:t>Figure</w:t>
      </w:r>
      <w:ins w:id="460" w:author="Mathias Jönsson" w:date="2025-01-19T07:56:00Z" w16du:dateUtc="2025-01-18T20:56:00Z">
        <w:r w:rsidR="009C7DA8">
          <w:rPr>
            <w:sz w:val="24"/>
            <w:szCs w:val="24"/>
          </w:rPr>
          <w:t xml:space="preserve"> S5)</w:t>
        </w:r>
      </w:ins>
      <w:del w:id="461" w:author="Mathias Jönsson" w:date="2025-01-19T07:56:00Z" w16du:dateUtc="2025-01-18T20:56:00Z">
        <w:r w:rsidDel="009C7DA8">
          <w:rPr>
            <w:sz w:val="24"/>
            <w:szCs w:val="24"/>
          </w:rPr>
          <w:delText xml:space="preserve"> </w:delText>
        </w:r>
      </w:del>
      <w:customXmlDelRangeStart w:id="462" w:author="Mathias Jönsson" w:date="2025-01-19T07:56:00Z"/>
      <w:sdt>
        <w:sdtPr>
          <w:tag w:val="goog_rdk_86"/>
          <w:id w:val="974414428"/>
        </w:sdtPr>
        <w:sdtContent>
          <w:customXmlDelRangeEnd w:id="462"/>
          <w:customXmlDelRangeStart w:id="463" w:author="Mathias Jönsson" w:date="2025-01-19T07:56:00Z"/>
        </w:sdtContent>
      </w:sdt>
      <w:customXmlDelRangeEnd w:id="463"/>
      <w:customXmlDelRangeStart w:id="464" w:author="Mathias Jönsson" w:date="2025-01-19T07:56:00Z"/>
      <w:sdt>
        <w:sdtPr>
          <w:tag w:val="goog_rdk_87"/>
          <w:id w:val="-1281018059"/>
        </w:sdtPr>
        <w:sdtContent>
          <w:customXmlDelRangeEnd w:id="464"/>
          <w:del w:id="465" w:author="Mathias Jönsson" w:date="2024-11-20T23:23:00Z">
            <w:r>
              <w:rPr>
                <w:sz w:val="24"/>
                <w:szCs w:val="24"/>
              </w:rPr>
              <w:delText>3</w:delText>
            </w:r>
          </w:del>
          <w:customXmlDelRangeStart w:id="466" w:author="Mathias Jönsson" w:date="2025-01-19T07:56:00Z"/>
        </w:sdtContent>
      </w:sdt>
      <w:customXmlDelRangeEnd w:id="466"/>
      <w:del w:id="467" w:author="Mathias Jönsson" w:date="2025-01-19T07:56:00Z" w16du:dateUtc="2025-01-18T20:56:00Z">
        <w:r w:rsidDel="009C7DA8">
          <w:rPr>
            <w:sz w:val="24"/>
            <w:szCs w:val="24"/>
          </w:rPr>
          <w:delText>)</w:delText>
        </w:r>
      </w:del>
      <w:r>
        <w:rPr>
          <w:sz w:val="24"/>
          <w:szCs w:val="24"/>
        </w:rPr>
        <w:t xml:space="preserve">. The </w:t>
      </w:r>
      <w:proofErr w:type="spellStart"/>
      <w:r>
        <w:rPr>
          <w:sz w:val="24"/>
          <w:szCs w:val="24"/>
        </w:rPr>
        <w:t>Surugamide</w:t>
      </w:r>
      <w:proofErr w:type="spellEnd"/>
      <w:r>
        <w:rPr>
          <w:sz w:val="24"/>
          <w:szCs w:val="24"/>
        </w:rPr>
        <w:t xml:space="preserve"> and </w:t>
      </w:r>
      <w:proofErr w:type="spellStart"/>
      <w:r>
        <w:rPr>
          <w:sz w:val="24"/>
          <w:szCs w:val="24"/>
        </w:rPr>
        <w:t>Surugamide</w:t>
      </w:r>
      <w:proofErr w:type="spellEnd"/>
      <w:r>
        <w:rPr>
          <w:sz w:val="24"/>
          <w:szCs w:val="24"/>
        </w:rPr>
        <w:t xml:space="preserve"> F </w:t>
      </w:r>
      <w:proofErr w:type="spellStart"/>
      <w:r>
        <w:rPr>
          <w:sz w:val="24"/>
          <w:szCs w:val="24"/>
        </w:rPr>
        <w:t>iModulons</w:t>
      </w:r>
      <w:proofErr w:type="spellEnd"/>
      <w:r>
        <w:rPr>
          <w:sz w:val="24"/>
          <w:szCs w:val="24"/>
        </w:rPr>
        <w:t xml:space="preserve"> comprise 13 and 2 genes, respectively, from the predicted BGC region, including the core </w:t>
      </w:r>
      <w:r>
        <w:rPr>
          <w:sz w:val="24"/>
          <w:szCs w:val="24"/>
        </w:rPr>
        <w:lastRenderedPageBreak/>
        <w:t xml:space="preserve">biosynthetic genes </w:t>
      </w:r>
      <w:proofErr w:type="spellStart"/>
      <w:r>
        <w:rPr>
          <w:i/>
          <w:sz w:val="24"/>
          <w:szCs w:val="24"/>
        </w:rPr>
        <w:t>surABCD</w:t>
      </w:r>
      <w:proofErr w:type="spellEnd"/>
      <w:r>
        <w:rPr>
          <w:sz w:val="24"/>
          <w:szCs w:val="24"/>
        </w:rPr>
        <w:t xml:space="preserve">, transporters, and putative regulators (Figure 3A). Additionally, 22.5% of the </w:t>
      </w:r>
      <w:proofErr w:type="spellStart"/>
      <w:r>
        <w:rPr>
          <w:sz w:val="24"/>
          <w:szCs w:val="24"/>
        </w:rPr>
        <w:t>Surugamide</w:t>
      </w:r>
      <w:proofErr w:type="spellEnd"/>
      <w:r>
        <w:rPr>
          <w:sz w:val="24"/>
          <w:szCs w:val="24"/>
        </w:rPr>
        <w:t xml:space="preserve"> </w:t>
      </w:r>
      <w:proofErr w:type="spellStart"/>
      <w:r>
        <w:rPr>
          <w:sz w:val="24"/>
          <w:szCs w:val="24"/>
        </w:rPr>
        <w:t>iModulon</w:t>
      </w:r>
      <w:proofErr w:type="spellEnd"/>
      <w:r>
        <w:rPr>
          <w:sz w:val="24"/>
          <w:szCs w:val="24"/>
        </w:rPr>
        <w:t xml:space="preserve"> genes are related to amino acid transport and metabolism, along with four co-regulated cytochrome P450 genes.</w:t>
      </w:r>
    </w:p>
    <w:p w14:paraId="000000BB" w14:textId="77777777" w:rsidR="00641530" w:rsidRDefault="00641530">
      <w:pPr>
        <w:rPr>
          <w:sz w:val="24"/>
          <w:szCs w:val="24"/>
        </w:rPr>
      </w:pPr>
    </w:p>
    <w:p w14:paraId="000000BC" w14:textId="55F3517B" w:rsidR="00641530" w:rsidRDefault="00000000">
      <w:pPr>
        <w:rPr>
          <w:sz w:val="24"/>
          <w:szCs w:val="24"/>
        </w:rPr>
      </w:pPr>
      <w:r>
        <w:rPr>
          <w:sz w:val="24"/>
          <w:szCs w:val="24"/>
        </w:rPr>
        <w:t xml:space="preserve">In contrast, the </w:t>
      </w:r>
      <w:proofErr w:type="spellStart"/>
      <w:r>
        <w:rPr>
          <w:sz w:val="24"/>
          <w:szCs w:val="24"/>
        </w:rPr>
        <w:t>Surugamide</w:t>
      </w:r>
      <w:proofErr w:type="spellEnd"/>
      <w:r>
        <w:rPr>
          <w:sz w:val="24"/>
          <w:szCs w:val="24"/>
        </w:rPr>
        <w:t xml:space="preserve"> Repressor </w:t>
      </w:r>
      <w:proofErr w:type="spellStart"/>
      <w:r>
        <w:rPr>
          <w:sz w:val="24"/>
          <w:szCs w:val="24"/>
        </w:rPr>
        <w:t>iModulon</w:t>
      </w:r>
      <w:proofErr w:type="spellEnd"/>
      <w:r>
        <w:rPr>
          <w:sz w:val="24"/>
          <w:szCs w:val="24"/>
        </w:rPr>
        <w:t xml:space="preserve"> contains the previously characterized repressor </w:t>
      </w:r>
      <w:proofErr w:type="spellStart"/>
      <w:r>
        <w:rPr>
          <w:i/>
          <w:sz w:val="24"/>
          <w:szCs w:val="24"/>
        </w:rPr>
        <w:t>surR</w:t>
      </w:r>
      <w:proofErr w:type="spellEnd"/>
      <w:r>
        <w:rPr>
          <w:sz w:val="24"/>
          <w:szCs w:val="24"/>
        </w:rPr>
        <w:t xml:space="preserve">, which regulates transcription of the </w:t>
      </w:r>
      <w:proofErr w:type="spellStart"/>
      <w:r>
        <w:rPr>
          <w:i/>
          <w:sz w:val="24"/>
          <w:szCs w:val="24"/>
        </w:rPr>
        <w:t>surABCD</w:t>
      </w:r>
      <w:proofErr w:type="spellEnd"/>
      <w:r>
        <w:rPr>
          <w:sz w:val="24"/>
          <w:szCs w:val="24"/>
        </w:rPr>
        <w:t xml:space="preserve"> operon (Figure 3</w:t>
      </w:r>
      <w:sdt>
        <w:sdtPr>
          <w:tag w:val="goog_rdk_88"/>
          <w:id w:val="1289556361"/>
        </w:sdtPr>
        <w:sdtContent>
          <w:ins w:id="468" w:author="Mathias Jönsson" w:date="2024-11-22T00:42:00Z">
            <w:r>
              <w:rPr>
                <w:sz w:val="24"/>
                <w:szCs w:val="24"/>
              </w:rPr>
              <w:t>C</w:t>
            </w:r>
          </w:ins>
        </w:sdtContent>
      </w:sdt>
      <w:sdt>
        <w:sdtPr>
          <w:tag w:val="goog_rdk_89"/>
          <w:id w:val="-62797699"/>
        </w:sdtPr>
        <w:sdtContent>
          <w:del w:id="469" w:author="Mathias Jönsson" w:date="2024-11-22T00:42:00Z">
            <w:r>
              <w:rPr>
                <w:sz w:val="24"/>
                <w:szCs w:val="24"/>
              </w:rPr>
              <w:delText>B</w:delText>
            </w:r>
          </w:del>
        </w:sdtContent>
      </w:sdt>
      <w:r>
        <w:rPr>
          <w:sz w:val="24"/>
          <w:szCs w:val="24"/>
        </w:rPr>
        <w:t>)</w:t>
      </w:r>
      <w:del w:id="470" w:author="Mathias Jönsson" w:date="2025-01-17T13:40:00Z" w16du:dateUtc="2025-01-17T02:40:00Z">
        <w:r w:rsidDel="00154001">
          <w:rPr>
            <w:sz w:val="24"/>
            <w:szCs w:val="24"/>
          </w:rPr>
          <w:delText xml:space="preserve"> </w:delText>
        </w:r>
      </w:del>
      <w:r w:rsidR="00270D8F">
        <w:rPr>
          <w:sz w:val="24"/>
          <w:szCs w:val="24"/>
        </w:rPr>
        <w:fldChar w:fldCharType="begin"/>
      </w:r>
      <w:r w:rsidR="004E1CDA">
        <w:rPr>
          <w:sz w:val="24"/>
          <w:szCs w:val="24"/>
        </w:rPr>
        <w:instrText xml:space="preserve"> ADDIN ZOTERO_ITEM CSL_CITATION {"citationID":"vq2Q5Lbe","properties":{"formattedCitation":"\\super 36\\nosupersub{}","plainCitation":"36","noteIndex":0},"citationItems":[{"id":99,"uris":["http://zotero.org/users/local/Ts7jirce/items/8Z8I928V"],"itemData":{"id":99,"type":"article-journal","container-title":"Journal of the American Chemical Society","DOI":"10.1021/jacs.7b02716","ISSN":"0002-7863, 1520-5126","issue":"27","journalAbbreviation":"J. Am. Chem. Soc.","language":"en","page":"9203-9212","source":"DOI.org (Crossref)","title":"Discovery of a Cryptic Antifungal Compound from &lt;i&gt;Streptomyces albus&lt;/i&gt; J1074 Using High-Throughput Elicitor Screens","volume":"139","author":[{"family":"Xu","given":"Fei"},{"family":"Nazari","given":"Behnam"},{"family":"Moon","given":"Kyuho"},{"family":"Bushin","given":"Leah B."},{"family":"Seyedsayamdost","given":"Mohammad R."}],"issued":{"date-parts":[["2017",7,12]]}}}],"schema":"https://github.com/citation-style-language/schema/raw/master/csl-citation.json"} </w:instrText>
      </w:r>
      <w:r w:rsidR="00270D8F">
        <w:rPr>
          <w:sz w:val="24"/>
          <w:szCs w:val="24"/>
        </w:rPr>
        <w:fldChar w:fldCharType="separate"/>
      </w:r>
      <w:r w:rsidR="004E1CDA" w:rsidRPr="004E1CDA">
        <w:rPr>
          <w:sz w:val="24"/>
          <w:vertAlign w:val="superscript"/>
        </w:rPr>
        <w:t>36</w:t>
      </w:r>
      <w:r w:rsidR="00270D8F">
        <w:rPr>
          <w:sz w:val="24"/>
          <w:szCs w:val="24"/>
        </w:rPr>
        <w:fldChar w:fldCharType="end"/>
      </w:r>
      <w:del w:id="471" w:author="Mathias Jönsson" w:date="2025-01-17T12:25:00Z" w16du:dateUtc="2025-01-17T01:25:00Z">
        <w:r w:rsidDel="00270D8F">
          <w:rPr>
            <w:sz w:val="24"/>
            <w:szCs w:val="24"/>
          </w:rPr>
          <w:delText>(56)</w:delText>
        </w:r>
      </w:del>
      <w:r>
        <w:rPr>
          <w:sz w:val="24"/>
          <w:szCs w:val="24"/>
        </w:rPr>
        <w:t xml:space="preserve">. In addition, we identified an undescribed </w:t>
      </w:r>
      <w:proofErr w:type="spellStart"/>
      <w:r>
        <w:rPr>
          <w:i/>
          <w:sz w:val="24"/>
          <w:szCs w:val="24"/>
        </w:rPr>
        <w:t>surR</w:t>
      </w:r>
      <w:proofErr w:type="spellEnd"/>
      <w:r>
        <w:rPr>
          <w:sz w:val="24"/>
          <w:szCs w:val="24"/>
        </w:rPr>
        <w:t xml:space="preserve">-like gene located approximately 2 </w:t>
      </w:r>
      <w:proofErr w:type="spellStart"/>
      <w:r>
        <w:rPr>
          <w:sz w:val="24"/>
          <w:szCs w:val="24"/>
        </w:rPr>
        <w:t>Mbp</w:t>
      </w:r>
      <w:proofErr w:type="spellEnd"/>
      <w:r>
        <w:rPr>
          <w:sz w:val="24"/>
          <w:szCs w:val="24"/>
        </w:rPr>
        <w:t xml:space="preserve"> downstream of the </w:t>
      </w:r>
      <w:proofErr w:type="spellStart"/>
      <w:r>
        <w:rPr>
          <w:sz w:val="24"/>
          <w:szCs w:val="24"/>
        </w:rPr>
        <w:t>surugamide</w:t>
      </w:r>
      <w:proofErr w:type="spellEnd"/>
      <w:r>
        <w:rPr>
          <w:sz w:val="24"/>
          <w:szCs w:val="24"/>
        </w:rPr>
        <w:t xml:space="preserve"> BGC (Figure 3C). Both </w:t>
      </w:r>
      <w:proofErr w:type="spellStart"/>
      <w:r>
        <w:rPr>
          <w:i/>
          <w:sz w:val="24"/>
          <w:szCs w:val="24"/>
        </w:rPr>
        <w:t>surR</w:t>
      </w:r>
      <w:proofErr w:type="spellEnd"/>
      <w:r>
        <w:rPr>
          <w:sz w:val="24"/>
          <w:szCs w:val="24"/>
        </w:rPr>
        <w:t xml:space="preserve"> and the </w:t>
      </w:r>
      <w:proofErr w:type="spellStart"/>
      <w:r>
        <w:rPr>
          <w:i/>
          <w:sz w:val="24"/>
          <w:szCs w:val="24"/>
        </w:rPr>
        <w:t>surR</w:t>
      </w:r>
      <w:proofErr w:type="spellEnd"/>
      <w:r>
        <w:rPr>
          <w:sz w:val="24"/>
          <w:szCs w:val="24"/>
        </w:rPr>
        <w:t>-like factor exhibit similar expression patterns across various conditions</w:t>
      </w:r>
      <w:sdt>
        <w:sdtPr>
          <w:tag w:val="goog_rdk_90"/>
          <w:id w:val="-578904273"/>
        </w:sdtPr>
        <w:sdtContent>
          <w:ins w:id="472" w:author="Mathias Jönsson" w:date="2024-11-22T00:42:00Z">
            <w:r>
              <w:rPr>
                <w:sz w:val="24"/>
                <w:szCs w:val="24"/>
              </w:rPr>
              <w:t>,</w:t>
            </w:r>
          </w:ins>
        </w:sdtContent>
      </w:sdt>
      <w:r>
        <w:rPr>
          <w:sz w:val="24"/>
          <w:szCs w:val="24"/>
        </w:rPr>
        <w:t xml:space="preserve"> and we identified an enriched DNA binding motif within this </w:t>
      </w:r>
      <w:proofErr w:type="spellStart"/>
      <w:r>
        <w:rPr>
          <w:sz w:val="24"/>
          <w:szCs w:val="24"/>
        </w:rPr>
        <w:t>iModulon</w:t>
      </w:r>
      <w:proofErr w:type="spellEnd"/>
      <w:r>
        <w:rPr>
          <w:sz w:val="24"/>
          <w:szCs w:val="24"/>
        </w:rPr>
        <w:t xml:space="preserve">, suggesting co-regulation (Figure 3D and 3E). Surprisingly, neither </w:t>
      </w:r>
      <w:proofErr w:type="spellStart"/>
      <w:r>
        <w:rPr>
          <w:i/>
          <w:sz w:val="24"/>
          <w:szCs w:val="24"/>
        </w:rPr>
        <w:t>surR</w:t>
      </w:r>
      <w:proofErr w:type="spellEnd"/>
      <w:r>
        <w:rPr>
          <w:i/>
          <w:sz w:val="24"/>
          <w:szCs w:val="24"/>
        </w:rPr>
        <w:t xml:space="preserve"> </w:t>
      </w:r>
      <w:sdt>
        <w:sdtPr>
          <w:tag w:val="goog_rdk_91"/>
          <w:id w:val="665975716"/>
        </w:sdtPr>
        <w:sdtContent>
          <w:del w:id="473" w:author="Mathias Jönsson" w:date="2024-11-22T00:42:00Z">
            <w:r>
              <w:rPr>
                <w:sz w:val="24"/>
                <w:szCs w:val="24"/>
              </w:rPr>
              <w:delText>or</w:delText>
            </w:r>
          </w:del>
        </w:sdtContent>
      </w:sdt>
      <w:sdt>
        <w:sdtPr>
          <w:tag w:val="goog_rdk_92"/>
          <w:id w:val="884833227"/>
        </w:sdtPr>
        <w:sdtContent>
          <w:ins w:id="474" w:author="Mathias Jönsson" w:date="2024-11-22T00:42:00Z">
            <w:r>
              <w:rPr>
                <w:sz w:val="24"/>
                <w:szCs w:val="24"/>
              </w:rPr>
              <w:t>nor</w:t>
            </w:r>
          </w:ins>
        </w:sdtContent>
      </w:sdt>
      <w:r>
        <w:rPr>
          <w:i/>
          <w:sz w:val="24"/>
          <w:szCs w:val="24"/>
        </w:rPr>
        <w:t xml:space="preserve"> </w:t>
      </w:r>
      <w:proofErr w:type="spellStart"/>
      <w:r>
        <w:rPr>
          <w:i/>
          <w:sz w:val="24"/>
          <w:szCs w:val="24"/>
        </w:rPr>
        <w:t>surR</w:t>
      </w:r>
      <w:proofErr w:type="spellEnd"/>
      <w:r>
        <w:rPr>
          <w:sz w:val="24"/>
          <w:szCs w:val="24"/>
        </w:rPr>
        <w:t xml:space="preserve">-like are significantly correlated with any genes from the </w:t>
      </w:r>
      <w:proofErr w:type="spellStart"/>
      <w:r>
        <w:rPr>
          <w:i/>
          <w:sz w:val="24"/>
          <w:szCs w:val="24"/>
        </w:rPr>
        <w:t>surABCD</w:t>
      </w:r>
      <w:proofErr w:type="spellEnd"/>
      <w:r>
        <w:rPr>
          <w:sz w:val="24"/>
          <w:szCs w:val="24"/>
        </w:rPr>
        <w:t xml:space="preserve"> operon, suggesting that there are likely other factors involved in the regulation of the </w:t>
      </w:r>
      <w:proofErr w:type="spellStart"/>
      <w:r>
        <w:rPr>
          <w:sz w:val="24"/>
          <w:szCs w:val="24"/>
        </w:rPr>
        <w:t>surugamide</w:t>
      </w:r>
      <w:proofErr w:type="spellEnd"/>
      <w:r>
        <w:rPr>
          <w:sz w:val="24"/>
          <w:szCs w:val="24"/>
        </w:rPr>
        <w:t xml:space="preserve"> BGC (Figure 3F).</w:t>
      </w:r>
    </w:p>
    <w:p w14:paraId="000000BD" w14:textId="77777777" w:rsidR="00641530" w:rsidRDefault="00641530">
      <w:pPr>
        <w:rPr>
          <w:sz w:val="24"/>
          <w:szCs w:val="24"/>
        </w:rPr>
      </w:pPr>
    </w:p>
    <w:p w14:paraId="000000BE" w14:textId="77777777" w:rsidR="00641530" w:rsidRDefault="00000000">
      <w:pPr>
        <w:rPr>
          <w:sz w:val="24"/>
          <w:szCs w:val="24"/>
        </w:rPr>
      </w:pPr>
      <w:r>
        <w:rPr>
          <w:noProof/>
        </w:rPr>
        <w:lastRenderedPageBreak/>
        <w:drawing>
          <wp:inline distT="114300" distB="114300" distL="114300" distR="114300" wp14:anchorId="3C29EC72" wp14:editId="2F60A58F">
            <wp:extent cx="5734050" cy="7091604"/>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b="4425"/>
                    <a:stretch>
                      <a:fillRect/>
                    </a:stretch>
                  </pic:blipFill>
                  <pic:spPr>
                    <a:xfrm>
                      <a:off x="0" y="0"/>
                      <a:ext cx="5734050" cy="7091604"/>
                    </a:xfrm>
                    <a:prstGeom prst="rect">
                      <a:avLst/>
                    </a:prstGeom>
                    <a:ln/>
                  </pic:spPr>
                </pic:pic>
              </a:graphicData>
            </a:graphic>
          </wp:inline>
        </w:drawing>
      </w:r>
    </w:p>
    <w:p w14:paraId="000000BF" w14:textId="77777777" w:rsidR="00641530" w:rsidRDefault="00000000">
      <w:pPr>
        <w:rPr>
          <w:rFonts w:ascii="Times New Roman" w:eastAsia="Times New Roman" w:hAnsi="Times New Roman" w:cs="Times New Roman"/>
          <w:i/>
        </w:rPr>
      </w:pPr>
      <w:r>
        <w:rPr>
          <w:rFonts w:ascii="Times New Roman" w:eastAsia="Times New Roman" w:hAnsi="Times New Roman" w:cs="Times New Roman"/>
          <w:b/>
          <w:i/>
        </w:rPr>
        <w:t xml:space="preserve">Figure 3. </w:t>
      </w:r>
      <w:proofErr w:type="spellStart"/>
      <w:r>
        <w:rPr>
          <w:rFonts w:ascii="Times New Roman" w:eastAsia="Times New Roman" w:hAnsi="Times New Roman" w:cs="Times New Roman"/>
          <w:b/>
          <w:i/>
        </w:rPr>
        <w:t>Surugamide</w:t>
      </w:r>
      <w:proofErr w:type="spellEnd"/>
      <w:r>
        <w:rPr>
          <w:rFonts w:ascii="Times New Roman" w:eastAsia="Times New Roman" w:hAnsi="Times New Roman" w:cs="Times New Roman"/>
          <w:b/>
          <w:i/>
        </w:rPr>
        <w:t xml:space="preserve"> activation and repression. </w:t>
      </w:r>
      <w:r>
        <w:rPr>
          <w:rFonts w:ascii="Times New Roman" w:eastAsia="Times New Roman" w:hAnsi="Times New Roman" w:cs="Times New Roman"/>
          <w:i/>
        </w:rPr>
        <w:t>(</w:t>
      </w:r>
      <w:r>
        <w:rPr>
          <w:rFonts w:ascii="Times New Roman" w:eastAsia="Times New Roman" w:hAnsi="Times New Roman" w:cs="Times New Roman"/>
          <w:b/>
          <w:i/>
        </w:rPr>
        <w:t>A</w:t>
      </w:r>
      <w:r>
        <w:rPr>
          <w:rFonts w:ascii="Times New Roman" w:eastAsia="Times New Roman" w:hAnsi="Times New Roman" w:cs="Times New Roman"/>
          <w:i/>
        </w:rPr>
        <w:t xml:space="preserve">) Gene locations of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 BGC region as depicted by </w:t>
      </w:r>
      <w:proofErr w:type="spellStart"/>
      <w:r>
        <w:rPr>
          <w:rFonts w:ascii="Times New Roman" w:eastAsia="Times New Roman" w:hAnsi="Times New Roman" w:cs="Times New Roman"/>
          <w:i/>
        </w:rPr>
        <w:t>antiSMASH</w:t>
      </w:r>
      <w:proofErr w:type="spellEnd"/>
      <w:r>
        <w:rPr>
          <w:rFonts w:ascii="Times New Roman" w:eastAsia="Times New Roman" w:hAnsi="Times New Roman" w:cs="Times New Roman"/>
          <w:i/>
        </w:rPr>
        <w:t xml:space="preserve"> v7.10.0 and the gene </w:t>
      </w:r>
      <w:proofErr w:type="gramStart"/>
      <w:r>
        <w:rPr>
          <w:rFonts w:ascii="Times New Roman" w:eastAsia="Times New Roman" w:hAnsi="Times New Roman" w:cs="Times New Roman"/>
          <w:i/>
        </w:rPr>
        <w:t>memberships in</w:t>
      </w:r>
      <w:proofErr w:type="gramEnd"/>
      <w:r>
        <w:rPr>
          <w:rFonts w:ascii="Times New Roman" w:eastAsia="Times New Roman" w:hAnsi="Times New Roman" w:cs="Times New Roman"/>
          <w:i/>
        </w:rPr>
        <w:t xml:space="preserve"> corresponding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w:t>
      </w:r>
      <w:r>
        <w:rPr>
          <w:rFonts w:ascii="Times New Roman" w:eastAsia="Times New Roman" w:hAnsi="Times New Roman" w:cs="Times New Roman"/>
          <w:b/>
          <w:i/>
        </w:rPr>
        <w:t>B</w:t>
      </w:r>
      <w:r>
        <w:rPr>
          <w:rFonts w:ascii="Times New Roman" w:eastAsia="Times New Roman" w:hAnsi="Times New Roman" w:cs="Times New Roman"/>
          <w:i/>
        </w:rPr>
        <w:t xml:space="preserve">) Gene weights of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The y-axis depicts the individual gene weightings</w:t>
      </w:r>
      <w:sdt>
        <w:sdtPr>
          <w:tag w:val="goog_rdk_93"/>
          <w:id w:val="1917590112"/>
        </w:sdtPr>
        <w:sdtContent>
          <w:ins w:id="475" w:author="Mathias Jönsson" w:date="2024-11-20T02:49:00Z">
            <w:r>
              <w:rPr>
                <w:rFonts w:ascii="Times New Roman" w:eastAsia="Times New Roman" w:hAnsi="Times New Roman" w:cs="Times New Roman"/>
                <w:i/>
              </w:rPr>
              <w:t xml:space="preserve"> with positive values depicting activation within the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whereas genes with negative gene weights are repressed in that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The</w:t>
            </w:r>
          </w:ins>
        </w:sdtContent>
      </w:sdt>
      <w:sdt>
        <w:sdtPr>
          <w:tag w:val="goog_rdk_94"/>
          <w:id w:val="350308132"/>
        </w:sdtPr>
        <w:sdtContent>
          <w:del w:id="476" w:author="Mathias Jönsson" w:date="2024-11-20T02:49:00Z">
            <w:r>
              <w:rPr>
                <w:rFonts w:ascii="Times New Roman" w:eastAsia="Times New Roman" w:hAnsi="Times New Roman" w:cs="Times New Roman"/>
                <w:i/>
              </w:rPr>
              <w:delText>, and</w:delText>
            </w:r>
          </w:del>
        </w:sdtContent>
      </w:sdt>
      <w:r>
        <w:rPr>
          <w:rFonts w:ascii="Times New Roman" w:eastAsia="Times New Roman" w:hAnsi="Times New Roman" w:cs="Times New Roman"/>
          <w:i/>
        </w:rPr>
        <w:t xml:space="preserve"> x-axis shows the location of the gene in the genome. Genes within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 BGC are located within the </w:t>
      </w:r>
      <w:proofErr w:type="spellStart"/>
      <w:r>
        <w:rPr>
          <w:rFonts w:ascii="Times New Roman" w:eastAsia="Times New Roman" w:hAnsi="Times New Roman" w:cs="Times New Roman"/>
          <w:i/>
        </w:rPr>
        <w:t>purplebox</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Colour</w:t>
      </w:r>
      <w:proofErr w:type="spellEnd"/>
      <w:r>
        <w:rPr>
          <w:rFonts w:ascii="Times New Roman" w:eastAsia="Times New Roman" w:hAnsi="Times New Roman" w:cs="Times New Roman"/>
          <w:i/>
        </w:rPr>
        <w:t xml:space="preserve"> depicts COG category. 22.5% of the genes in this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are related to amino acid transport and metabolism. (</w:t>
      </w:r>
      <w:r>
        <w:rPr>
          <w:rFonts w:ascii="Times New Roman" w:eastAsia="Times New Roman" w:hAnsi="Times New Roman" w:cs="Times New Roman"/>
          <w:b/>
          <w:i/>
        </w:rPr>
        <w:t>C</w:t>
      </w:r>
      <w:r>
        <w:rPr>
          <w:rFonts w:ascii="Times New Roman" w:eastAsia="Times New Roman" w:hAnsi="Times New Roman" w:cs="Times New Roman"/>
          <w:i/>
        </w:rPr>
        <w:t xml:space="preserve">) Gene weights for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-repressor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which contains the regulator </w:t>
      </w:r>
      <w:proofErr w:type="spellStart"/>
      <w:r>
        <w:rPr>
          <w:rFonts w:ascii="Times New Roman" w:eastAsia="Times New Roman" w:hAnsi="Times New Roman" w:cs="Times New Roman"/>
          <w:i/>
        </w:rPr>
        <w:t>surR</w:t>
      </w:r>
      <w:proofErr w:type="spellEnd"/>
      <w:r>
        <w:rPr>
          <w:rFonts w:ascii="Times New Roman" w:eastAsia="Times New Roman" w:hAnsi="Times New Roman" w:cs="Times New Roman"/>
          <w:i/>
        </w:rPr>
        <w:t xml:space="preserve"> and a </w:t>
      </w:r>
      <w:proofErr w:type="spellStart"/>
      <w:r>
        <w:rPr>
          <w:rFonts w:ascii="Times New Roman" w:eastAsia="Times New Roman" w:hAnsi="Times New Roman" w:cs="Times New Roman"/>
          <w:i/>
        </w:rPr>
        <w:t>surR</w:t>
      </w:r>
      <w:proofErr w:type="spellEnd"/>
      <w:r>
        <w:rPr>
          <w:rFonts w:ascii="Times New Roman" w:eastAsia="Times New Roman" w:hAnsi="Times New Roman" w:cs="Times New Roman"/>
          <w:i/>
        </w:rPr>
        <w:t xml:space="preserve">-like located 2Mbp downstream of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 BGC. (</w:t>
      </w:r>
      <w:r>
        <w:rPr>
          <w:rFonts w:ascii="Times New Roman" w:eastAsia="Times New Roman" w:hAnsi="Times New Roman" w:cs="Times New Roman"/>
          <w:b/>
          <w:i/>
        </w:rPr>
        <w:t>D</w:t>
      </w:r>
      <w:r>
        <w:rPr>
          <w:rFonts w:ascii="Times New Roman" w:eastAsia="Times New Roman" w:hAnsi="Times New Roman" w:cs="Times New Roman"/>
          <w:i/>
        </w:rPr>
        <w:t xml:space="preserve">) Sequence logo of a significantly enriched DNA binding </w:t>
      </w:r>
      <w:r>
        <w:rPr>
          <w:rFonts w:ascii="Times New Roman" w:eastAsia="Times New Roman" w:hAnsi="Times New Roman" w:cs="Times New Roman"/>
          <w:i/>
        </w:rPr>
        <w:lastRenderedPageBreak/>
        <w:t xml:space="preserve">motif in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-repressor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w:t>
      </w:r>
      <w:r>
        <w:rPr>
          <w:rFonts w:ascii="Times New Roman" w:eastAsia="Times New Roman" w:hAnsi="Times New Roman" w:cs="Times New Roman"/>
          <w:b/>
          <w:i/>
        </w:rPr>
        <w:t>E</w:t>
      </w:r>
      <w:r>
        <w:rPr>
          <w:rFonts w:ascii="Times New Roman" w:eastAsia="Times New Roman" w:hAnsi="Times New Roman" w:cs="Times New Roman"/>
          <w:i/>
        </w:rPr>
        <w:t xml:space="preserve">) Scatterplot depicting the correlation in gene expression across all samples for </w:t>
      </w:r>
      <w:proofErr w:type="spellStart"/>
      <w:r>
        <w:rPr>
          <w:rFonts w:ascii="Times New Roman" w:eastAsia="Times New Roman" w:hAnsi="Times New Roman" w:cs="Times New Roman"/>
          <w:i/>
        </w:rPr>
        <w:t>surR</w:t>
      </w:r>
      <w:proofErr w:type="spellEnd"/>
      <w:r>
        <w:rPr>
          <w:rFonts w:ascii="Times New Roman" w:eastAsia="Times New Roman" w:hAnsi="Times New Roman" w:cs="Times New Roman"/>
          <w:i/>
        </w:rPr>
        <w:t xml:space="preserve"> and the </w:t>
      </w:r>
      <w:proofErr w:type="spellStart"/>
      <w:r>
        <w:rPr>
          <w:rFonts w:ascii="Times New Roman" w:eastAsia="Times New Roman" w:hAnsi="Times New Roman" w:cs="Times New Roman"/>
          <w:i/>
        </w:rPr>
        <w:t>surR</w:t>
      </w:r>
      <w:proofErr w:type="spellEnd"/>
      <w:r>
        <w:rPr>
          <w:rFonts w:ascii="Times New Roman" w:eastAsia="Times New Roman" w:hAnsi="Times New Roman" w:cs="Times New Roman"/>
          <w:i/>
        </w:rPr>
        <w:t>-like, indicating similar expression patterns across most growth conditions. (</w:t>
      </w:r>
      <w:r>
        <w:rPr>
          <w:rFonts w:ascii="Times New Roman" w:eastAsia="Times New Roman" w:hAnsi="Times New Roman" w:cs="Times New Roman"/>
          <w:b/>
          <w:i/>
        </w:rPr>
        <w:t>F</w:t>
      </w:r>
      <w:r>
        <w:rPr>
          <w:rFonts w:ascii="Times New Roman" w:eastAsia="Times New Roman" w:hAnsi="Times New Roman" w:cs="Times New Roman"/>
          <w:i/>
        </w:rPr>
        <w:t xml:space="preserve">) Scatterplot </w:t>
      </w:r>
      <w:proofErr w:type="gramStart"/>
      <w:r>
        <w:rPr>
          <w:rFonts w:ascii="Times New Roman" w:eastAsia="Times New Roman" w:hAnsi="Times New Roman" w:cs="Times New Roman"/>
          <w:i/>
        </w:rPr>
        <w:t>illustrating</w:t>
      </w:r>
      <w:proofErr w:type="gramEnd"/>
      <w:r>
        <w:rPr>
          <w:rFonts w:ascii="Times New Roman" w:eastAsia="Times New Roman" w:hAnsi="Times New Roman" w:cs="Times New Roman"/>
          <w:i/>
        </w:rPr>
        <w:t xml:space="preserve"> the correlation between the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activity of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 repressor and the gene expression of </w:t>
      </w:r>
      <w:proofErr w:type="spellStart"/>
      <w:r>
        <w:rPr>
          <w:rFonts w:ascii="Times New Roman" w:eastAsia="Times New Roman" w:hAnsi="Times New Roman" w:cs="Times New Roman"/>
          <w:i/>
        </w:rPr>
        <w:t>surA</w:t>
      </w:r>
      <w:proofErr w:type="spellEnd"/>
      <w:r>
        <w:rPr>
          <w:rFonts w:ascii="Times New Roman" w:eastAsia="Times New Roman" w:hAnsi="Times New Roman" w:cs="Times New Roman"/>
          <w:i/>
        </w:rPr>
        <w:t>.</w:t>
      </w:r>
    </w:p>
    <w:p w14:paraId="000000C0" w14:textId="77777777" w:rsidR="00641530" w:rsidRDefault="00641530">
      <w:pPr>
        <w:rPr>
          <w:rFonts w:ascii="Times New Roman" w:eastAsia="Times New Roman" w:hAnsi="Times New Roman" w:cs="Times New Roman"/>
          <w:b/>
          <w:i/>
          <w:shd w:val="clear" w:color="auto" w:fill="CFE2F3"/>
        </w:rPr>
      </w:pPr>
    </w:p>
    <w:p w14:paraId="000000C1" w14:textId="77777777" w:rsidR="00641530" w:rsidRDefault="00000000">
      <w:pPr>
        <w:pStyle w:val="Heading3"/>
      </w:pPr>
      <w:bookmarkStart w:id="477" w:name="_heading=h.44sinio" w:colFirst="0" w:colLast="0"/>
      <w:bookmarkEnd w:id="477"/>
      <w:r>
        <w:t>Identification of co-regulated gene clusters with two NRPS BGCs.</w:t>
      </w:r>
    </w:p>
    <w:p w14:paraId="000000C2" w14:textId="1D88DE15" w:rsidR="00641530" w:rsidRDefault="00000000">
      <w:pPr>
        <w:rPr>
          <w:sz w:val="24"/>
          <w:szCs w:val="24"/>
        </w:rPr>
      </w:pPr>
      <w:r>
        <w:rPr>
          <w:sz w:val="24"/>
          <w:szCs w:val="24"/>
        </w:rPr>
        <w:t xml:space="preserve">The </w:t>
      </w:r>
      <w:proofErr w:type="spellStart"/>
      <w:r>
        <w:rPr>
          <w:sz w:val="24"/>
          <w:szCs w:val="24"/>
        </w:rPr>
        <w:t>Minimycin</w:t>
      </w:r>
      <w:proofErr w:type="spellEnd"/>
      <w:r>
        <w:rPr>
          <w:sz w:val="24"/>
          <w:szCs w:val="24"/>
        </w:rPr>
        <w:t>/</w:t>
      </w:r>
      <w:proofErr w:type="spellStart"/>
      <w:r>
        <w:rPr>
          <w:sz w:val="24"/>
          <w:szCs w:val="24"/>
        </w:rPr>
        <w:t>dudomycin</w:t>
      </w:r>
      <w:proofErr w:type="spellEnd"/>
      <w:r>
        <w:rPr>
          <w:sz w:val="24"/>
          <w:szCs w:val="24"/>
        </w:rPr>
        <w:t xml:space="preserve"> </w:t>
      </w:r>
      <w:proofErr w:type="spellStart"/>
      <w:r>
        <w:rPr>
          <w:sz w:val="24"/>
          <w:szCs w:val="24"/>
        </w:rPr>
        <w:t>iModulon</w:t>
      </w:r>
      <w:proofErr w:type="spellEnd"/>
      <w:r>
        <w:rPr>
          <w:sz w:val="24"/>
          <w:szCs w:val="24"/>
        </w:rPr>
        <w:t xml:space="preserve"> contains core biosynthetic genes for two NRPS BGCs predicted by </w:t>
      </w:r>
      <w:proofErr w:type="spellStart"/>
      <w:r>
        <w:rPr>
          <w:sz w:val="24"/>
          <w:szCs w:val="24"/>
        </w:rPr>
        <w:t>antiSMASH</w:t>
      </w:r>
      <w:proofErr w:type="spellEnd"/>
      <w:r>
        <w:rPr>
          <w:sz w:val="24"/>
          <w:szCs w:val="24"/>
        </w:rPr>
        <w:t xml:space="preserve">, </w:t>
      </w:r>
      <w:proofErr w:type="spellStart"/>
      <w:r>
        <w:rPr>
          <w:sz w:val="24"/>
          <w:szCs w:val="24"/>
        </w:rPr>
        <w:t>minimycin</w:t>
      </w:r>
      <w:proofErr w:type="spellEnd"/>
      <w:r>
        <w:rPr>
          <w:sz w:val="24"/>
          <w:szCs w:val="24"/>
        </w:rPr>
        <w:t xml:space="preserve"> (also known as </w:t>
      </w:r>
      <w:proofErr w:type="spellStart"/>
      <w:r>
        <w:rPr>
          <w:sz w:val="24"/>
          <w:szCs w:val="24"/>
        </w:rPr>
        <w:t>oxazinomycin</w:t>
      </w:r>
      <w:proofErr w:type="spellEnd"/>
      <w:r>
        <w:rPr>
          <w:sz w:val="24"/>
          <w:szCs w:val="24"/>
        </w:rPr>
        <w:t xml:space="preserve">) and </w:t>
      </w:r>
      <w:del w:id="478" w:author="Mathias Jönsson" w:date="2025-01-17T12:26:00Z" w16du:dateUtc="2025-01-17T01:26:00Z">
        <w:r w:rsidDel="00270D8F">
          <w:rPr>
            <w:sz w:val="24"/>
            <w:szCs w:val="24"/>
          </w:rPr>
          <w:delText>a dudomycin</w:delText>
        </w:r>
      </w:del>
      <w:proofErr w:type="spellStart"/>
      <w:ins w:id="479" w:author="Mathias Jönsson" w:date="2025-01-17T12:26:00Z" w16du:dateUtc="2025-01-17T01:26:00Z">
        <w:r w:rsidR="00270D8F">
          <w:rPr>
            <w:sz w:val="24"/>
            <w:szCs w:val="24"/>
          </w:rPr>
          <w:t>dudomycin</w:t>
        </w:r>
      </w:ins>
      <w:proofErr w:type="spellEnd"/>
      <w:r>
        <w:rPr>
          <w:sz w:val="24"/>
          <w:szCs w:val="24"/>
        </w:rPr>
        <w:t xml:space="preserve">-like (Figure 4A and 4B). This </w:t>
      </w:r>
      <w:proofErr w:type="spellStart"/>
      <w:r>
        <w:rPr>
          <w:sz w:val="24"/>
          <w:szCs w:val="24"/>
        </w:rPr>
        <w:t>iModulon</w:t>
      </w:r>
      <w:proofErr w:type="spellEnd"/>
      <w:r>
        <w:rPr>
          <w:sz w:val="24"/>
          <w:szCs w:val="24"/>
        </w:rPr>
        <w:t xml:space="preserve"> is downregulated under salinity stress in minimal media (Figure 4C). In addition to the two BGCs, this </w:t>
      </w:r>
      <w:proofErr w:type="spellStart"/>
      <w:r>
        <w:rPr>
          <w:sz w:val="24"/>
          <w:szCs w:val="24"/>
        </w:rPr>
        <w:t>iModulon</w:t>
      </w:r>
      <w:proofErr w:type="spellEnd"/>
      <w:r>
        <w:rPr>
          <w:sz w:val="24"/>
          <w:szCs w:val="24"/>
        </w:rPr>
        <w:t xml:space="preserve"> contains two additional gene clusters, one that appears to be involved in amino acid transport, with genes such as </w:t>
      </w:r>
      <w:proofErr w:type="spellStart"/>
      <w:r>
        <w:rPr>
          <w:i/>
          <w:sz w:val="24"/>
          <w:szCs w:val="24"/>
        </w:rPr>
        <w:t>ilvE</w:t>
      </w:r>
      <w:proofErr w:type="spellEnd"/>
      <w:r>
        <w:rPr>
          <w:sz w:val="24"/>
          <w:szCs w:val="24"/>
        </w:rPr>
        <w:t xml:space="preserve">, aminotransferase, and tryptophan 2,3-dioxygenases, and one that contains genes such as </w:t>
      </w:r>
      <w:proofErr w:type="spellStart"/>
      <w:r>
        <w:rPr>
          <w:i/>
          <w:sz w:val="24"/>
          <w:szCs w:val="24"/>
        </w:rPr>
        <w:t>ectB</w:t>
      </w:r>
      <w:proofErr w:type="spellEnd"/>
      <w:r>
        <w:rPr>
          <w:sz w:val="24"/>
          <w:szCs w:val="24"/>
        </w:rPr>
        <w:t xml:space="preserve">, </w:t>
      </w:r>
      <w:proofErr w:type="spellStart"/>
      <w:r>
        <w:rPr>
          <w:sz w:val="24"/>
          <w:szCs w:val="24"/>
        </w:rPr>
        <w:t>SidA</w:t>
      </w:r>
      <w:proofErr w:type="spellEnd"/>
      <w:r>
        <w:rPr>
          <w:sz w:val="24"/>
          <w:szCs w:val="24"/>
        </w:rPr>
        <w:t>/</w:t>
      </w:r>
      <w:proofErr w:type="spellStart"/>
      <w:r>
        <w:rPr>
          <w:sz w:val="24"/>
          <w:szCs w:val="24"/>
        </w:rPr>
        <w:t>IucD</w:t>
      </w:r>
      <w:proofErr w:type="spellEnd"/>
      <w:r>
        <w:rPr>
          <w:sz w:val="24"/>
          <w:szCs w:val="24"/>
        </w:rPr>
        <w:t xml:space="preserve">/PvdA family monooxygenase, and an AMP-binding enzyme, suggesting these gene clusters may be important for the biosynthesis and transport of necessary components of the biosynthesis of </w:t>
      </w:r>
      <w:proofErr w:type="spellStart"/>
      <w:r>
        <w:rPr>
          <w:sz w:val="24"/>
          <w:szCs w:val="24"/>
        </w:rPr>
        <w:t>minimycin</w:t>
      </w:r>
      <w:proofErr w:type="spellEnd"/>
      <w:r>
        <w:rPr>
          <w:sz w:val="24"/>
          <w:szCs w:val="24"/>
        </w:rPr>
        <w:t xml:space="preserve"> and the </w:t>
      </w:r>
      <w:proofErr w:type="spellStart"/>
      <w:r>
        <w:rPr>
          <w:sz w:val="24"/>
          <w:szCs w:val="24"/>
        </w:rPr>
        <w:t>dudomycin</w:t>
      </w:r>
      <w:proofErr w:type="spellEnd"/>
      <w:r>
        <w:rPr>
          <w:sz w:val="24"/>
          <w:szCs w:val="24"/>
        </w:rPr>
        <w:t xml:space="preserve">-like.   </w:t>
      </w:r>
    </w:p>
    <w:p w14:paraId="000000C3" w14:textId="77777777" w:rsidR="00641530" w:rsidRDefault="00641530">
      <w:pPr>
        <w:rPr>
          <w:sz w:val="24"/>
          <w:szCs w:val="24"/>
        </w:rPr>
      </w:pPr>
    </w:p>
    <w:p w14:paraId="000000C4" w14:textId="77777777" w:rsidR="00641530" w:rsidRDefault="00000000">
      <w:pPr>
        <w:rPr>
          <w:sz w:val="24"/>
          <w:szCs w:val="24"/>
        </w:rPr>
      </w:pPr>
      <w:proofErr w:type="spellStart"/>
      <w:r>
        <w:rPr>
          <w:sz w:val="24"/>
          <w:szCs w:val="24"/>
        </w:rPr>
        <w:t>iModulons</w:t>
      </w:r>
      <w:proofErr w:type="spellEnd"/>
      <w:r>
        <w:rPr>
          <w:sz w:val="24"/>
          <w:szCs w:val="24"/>
        </w:rPr>
        <w:t xml:space="preserve"> involving the NRPS BGCs </w:t>
      </w:r>
      <w:proofErr w:type="spellStart"/>
      <w:r>
        <w:rPr>
          <w:sz w:val="24"/>
          <w:szCs w:val="24"/>
        </w:rPr>
        <w:t>minimycin</w:t>
      </w:r>
      <w:proofErr w:type="spellEnd"/>
      <w:r>
        <w:rPr>
          <w:sz w:val="24"/>
          <w:szCs w:val="24"/>
        </w:rPr>
        <w:t>/</w:t>
      </w:r>
      <w:proofErr w:type="spellStart"/>
      <w:r>
        <w:rPr>
          <w:sz w:val="24"/>
          <w:szCs w:val="24"/>
        </w:rPr>
        <w:t>dudomycin</w:t>
      </w:r>
      <w:proofErr w:type="spellEnd"/>
      <w:r>
        <w:rPr>
          <w:sz w:val="24"/>
          <w:szCs w:val="24"/>
        </w:rPr>
        <w:t xml:space="preserve">, cyclofaulknamycin-1 and NRPS BGC-14 and two </w:t>
      </w:r>
      <w:proofErr w:type="spellStart"/>
      <w:r>
        <w:rPr>
          <w:sz w:val="24"/>
          <w:szCs w:val="24"/>
        </w:rPr>
        <w:t>iModulons</w:t>
      </w:r>
      <w:proofErr w:type="spellEnd"/>
      <w:r>
        <w:rPr>
          <w:sz w:val="24"/>
          <w:szCs w:val="24"/>
        </w:rPr>
        <w:t xml:space="preserve"> related to the transcription of </w:t>
      </w:r>
      <w:proofErr w:type="spellStart"/>
      <w:r>
        <w:rPr>
          <w:sz w:val="24"/>
          <w:szCs w:val="24"/>
        </w:rPr>
        <w:t>paulomycin</w:t>
      </w:r>
      <w:proofErr w:type="spellEnd"/>
      <w:r>
        <w:rPr>
          <w:sz w:val="24"/>
          <w:szCs w:val="24"/>
        </w:rPr>
        <w:t xml:space="preserve">, a polyketide synthase (PKS)-like BGC, cluster with iron limitation-related </w:t>
      </w:r>
      <w:proofErr w:type="spellStart"/>
      <w:r>
        <w:rPr>
          <w:sz w:val="24"/>
          <w:szCs w:val="24"/>
        </w:rPr>
        <w:t>iModulons</w:t>
      </w:r>
      <w:proofErr w:type="spellEnd"/>
      <w:r>
        <w:rPr>
          <w:sz w:val="24"/>
          <w:szCs w:val="24"/>
        </w:rPr>
        <w:t xml:space="preserve"> of other species in the </w:t>
      </w:r>
      <w:proofErr w:type="spellStart"/>
      <w:r>
        <w:rPr>
          <w:sz w:val="24"/>
          <w:szCs w:val="24"/>
        </w:rPr>
        <w:t>iModulome</w:t>
      </w:r>
      <w:proofErr w:type="spellEnd"/>
      <w:r>
        <w:rPr>
          <w:sz w:val="24"/>
          <w:szCs w:val="24"/>
        </w:rPr>
        <w:t xml:space="preserve"> (Figure 4D). Core genes of this cluster of </w:t>
      </w:r>
      <w:proofErr w:type="spellStart"/>
      <w:r>
        <w:rPr>
          <w:sz w:val="24"/>
          <w:szCs w:val="24"/>
        </w:rPr>
        <w:t>iModulons</w:t>
      </w:r>
      <w:proofErr w:type="spellEnd"/>
      <w:r>
        <w:rPr>
          <w:sz w:val="24"/>
          <w:szCs w:val="24"/>
        </w:rPr>
        <w:t xml:space="preserve"> are </w:t>
      </w:r>
      <w:proofErr w:type="gramStart"/>
      <w:r>
        <w:rPr>
          <w:sz w:val="24"/>
          <w:szCs w:val="24"/>
        </w:rPr>
        <w:t>orthologous of</w:t>
      </w:r>
      <w:proofErr w:type="gramEnd"/>
      <w:r>
        <w:rPr>
          <w:sz w:val="24"/>
          <w:szCs w:val="24"/>
        </w:rPr>
        <w:t xml:space="preserve"> </w:t>
      </w:r>
      <w:r>
        <w:rPr>
          <w:i/>
          <w:sz w:val="24"/>
          <w:szCs w:val="24"/>
        </w:rPr>
        <w:t>Fur</w:t>
      </w:r>
      <w:r>
        <w:rPr>
          <w:sz w:val="24"/>
          <w:szCs w:val="24"/>
        </w:rPr>
        <w:t xml:space="preserve"> regulated and iron dependent genes in </w:t>
      </w:r>
      <w:r>
        <w:rPr>
          <w:i/>
          <w:sz w:val="24"/>
          <w:szCs w:val="24"/>
        </w:rPr>
        <w:t>E. coli</w:t>
      </w:r>
      <w:r>
        <w:rPr>
          <w:sz w:val="24"/>
          <w:szCs w:val="24"/>
        </w:rPr>
        <w:t xml:space="preserve"> involved in the </w:t>
      </w:r>
      <w:proofErr w:type="spellStart"/>
      <w:r>
        <w:rPr>
          <w:sz w:val="24"/>
          <w:szCs w:val="24"/>
        </w:rPr>
        <w:t>enterobactin</w:t>
      </w:r>
      <w:proofErr w:type="spellEnd"/>
      <w:r>
        <w:rPr>
          <w:sz w:val="24"/>
          <w:szCs w:val="24"/>
        </w:rPr>
        <w:t xml:space="preserve"> biosynthesis pathway</w:t>
      </w:r>
      <w:r>
        <w:rPr>
          <w:i/>
          <w:sz w:val="24"/>
          <w:szCs w:val="24"/>
        </w:rPr>
        <w:t xml:space="preserve">, </w:t>
      </w:r>
      <w:r>
        <w:rPr>
          <w:sz w:val="24"/>
          <w:szCs w:val="24"/>
        </w:rPr>
        <w:t xml:space="preserve">such as </w:t>
      </w:r>
      <w:proofErr w:type="spellStart"/>
      <w:r>
        <w:rPr>
          <w:i/>
          <w:sz w:val="24"/>
          <w:szCs w:val="24"/>
        </w:rPr>
        <w:t>entA</w:t>
      </w:r>
      <w:proofErr w:type="spellEnd"/>
      <w:r>
        <w:rPr>
          <w:sz w:val="24"/>
          <w:szCs w:val="24"/>
        </w:rPr>
        <w:t xml:space="preserve">, </w:t>
      </w:r>
      <w:proofErr w:type="spellStart"/>
      <w:r>
        <w:rPr>
          <w:i/>
          <w:sz w:val="24"/>
          <w:szCs w:val="24"/>
        </w:rPr>
        <w:t>entB</w:t>
      </w:r>
      <w:proofErr w:type="spellEnd"/>
      <w:r>
        <w:rPr>
          <w:sz w:val="24"/>
          <w:szCs w:val="24"/>
        </w:rPr>
        <w:t xml:space="preserve">, </w:t>
      </w:r>
      <w:proofErr w:type="spellStart"/>
      <w:r>
        <w:rPr>
          <w:i/>
          <w:sz w:val="24"/>
          <w:szCs w:val="24"/>
        </w:rPr>
        <w:t>entC</w:t>
      </w:r>
      <w:proofErr w:type="spellEnd"/>
      <w:r>
        <w:rPr>
          <w:sz w:val="24"/>
          <w:szCs w:val="24"/>
        </w:rPr>
        <w:t xml:space="preserve">, </w:t>
      </w:r>
      <w:proofErr w:type="spellStart"/>
      <w:r>
        <w:rPr>
          <w:i/>
          <w:sz w:val="24"/>
          <w:szCs w:val="24"/>
        </w:rPr>
        <w:t>entE</w:t>
      </w:r>
      <w:proofErr w:type="spellEnd"/>
      <w:r>
        <w:rPr>
          <w:sz w:val="24"/>
          <w:szCs w:val="24"/>
        </w:rPr>
        <w:t xml:space="preserve">, </w:t>
      </w:r>
      <w:proofErr w:type="spellStart"/>
      <w:r>
        <w:rPr>
          <w:i/>
          <w:sz w:val="24"/>
          <w:szCs w:val="24"/>
        </w:rPr>
        <w:t>entF</w:t>
      </w:r>
      <w:proofErr w:type="spellEnd"/>
      <w:r>
        <w:rPr>
          <w:sz w:val="24"/>
          <w:szCs w:val="24"/>
        </w:rPr>
        <w:t xml:space="preserve">, </w:t>
      </w:r>
      <w:proofErr w:type="spellStart"/>
      <w:r>
        <w:rPr>
          <w:i/>
          <w:sz w:val="24"/>
          <w:szCs w:val="24"/>
        </w:rPr>
        <w:t>ybdZ</w:t>
      </w:r>
      <w:proofErr w:type="spellEnd"/>
      <w:r>
        <w:rPr>
          <w:sz w:val="24"/>
          <w:szCs w:val="24"/>
        </w:rPr>
        <w:t xml:space="preserve">, and </w:t>
      </w:r>
      <w:proofErr w:type="spellStart"/>
      <w:r>
        <w:rPr>
          <w:i/>
          <w:sz w:val="24"/>
          <w:szCs w:val="24"/>
        </w:rPr>
        <w:t>fhuE</w:t>
      </w:r>
      <w:proofErr w:type="spellEnd"/>
      <w:r>
        <w:rPr>
          <w:sz w:val="24"/>
          <w:szCs w:val="24"/>
        </w:rPr>
        <w:t xml:space="preserve">. Additional core genes include orthologs to </w:t>
      </w:r>
      <w:r>
        <w:rPr>
          <w:i/>
          <w:sz w:val="24"/>
          <w:szCs w:val="24"/>
        </w:rPr>
        <w:t xml:space="preserve">phzC1 </w:t>
      </w:r>
      <w:r>
        <w:rPr>
          <w:sz w:val="24"/>
          <w:szCs w:val="24"/>
        </w:rPr>
        <w:t>and</w:t>
      </w:r>
      <w:r>
        <w:rPr>
          <w:i/>
          <w:sz w:val="24"/>
          <w:szCs w:val="24"/>
        </w:rPr>
        <w:t xml:space="preserve"> </w:t>
      </w:r>
      <w:proofErr w:type="spellStart"/>
      <w:r>
        <w:rPr>
          <w:i/>
          <w:sz w:val="24"/>
          <w:szCs w:val="24"/>
        </w:rPr>
        <w:t>pvdD</w:t>
      </w:r>
      <w:proofErr w:type="spellEnd"/>
      <w:r>
        <w:rPr>
          <w:i/>
          <w:sz w:val="24"/>
          <w:szCs w:val="24"/>
        </w:rPr>
        <w:t xml:space="preserve">, </w:t>
      </w:r>
      <w:r>
        <w:rPr>
          <w:sz w:val="24"/>
          <w:szCs w:val="24"/>
        </w:rPr>
        <w:t xml:space="preserve">which encode for the phenazine biosynthesis protein </w:t>
      </w:r>
      <w:proofErr w:type="spellStart"/>
      <w:r>
        <w:rPr>
          <w:i/>
          <w:sz w:val="24"/>
          <w:szCs w:val="24"/>
        </w:rPr>
        <w:t>phzC</w:t>
      </w:r>
      <w:proofErr w:type="spellEnd"/>
      <w:r>
        <w:rPr>
          <w:sz w:val="24"/>
          <w:szCs w:val="24"/>
        </w:rPr>
        <w:t xml:space="preserve">, and pyoverdine synthetase D, respectively, in </w:t>
      </w:r>
      <w:r>
        <w:rPr>
          <w:i/>
          <w:sz w:val="24"/>
          <w:szCs w:val="24"/>
        </w:rPr>
        <w:t>P. aeruginosa</w:t>
      </w:r>
      <w:r>
        <w:rPr>
          <w:sz w:val="24"/>
          <w:szCs w:val="24"/>
        </w:rPr>
        <w:t xml:space="preserve"> (Figure 4E). </w:t>
      </w:r>
    </w:p>
    <w:p w14:paraId="000000C5" w14:textId="77777777" w:rsidR="00641530" w:rsidRDefault="00641530">
      <w:pPr>
        <w:rPr>
          <w:sz w:val="24"/>
          <w:szCs w:val="24"/>
        </w:rPr>
      </w:pPr>
    </w:p>
    <w:p w14:paraId="000000C6" w14:textId="77777777" w:rsidR="00641530" w:rsidRDefault="00000000">
      <w:r>
        <w:rPr>
          <w:noProof/>
        </w:rPr>
        <w:lastRenderedPageBreak/>
        <w:drawing>
          <wp:inline distT="114300" distB="114300" distL="114300" distR="114300" wp14:anchorId="29BC381E" wp14:editId="34C19038">
            <wp:extent cx="5734050" cy="58769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b="12853"/>
                    <a:stretch>
                      <a:fillRect/>
                    </a:stretch>
                  </pic:blipFill>
                  <pic:spPr>
                    <a:xfrm>
                      <a:off x="0" y="0"/>
                      <a:ext cx="5734050" cy="5876925"/>
                    </a:xfrm>
                    <a:prstGeom prst="rect">
                      <a:avLst/>
                    </a:prstGeom>
                    <a:ln/>
                  </pic:spPr>
                </pic:pic>
              </a:graphicData>
            </a:graphic>
          </wp:inline>
        </w:drawing>
      </w:r>
    </w:p>
    <w:p w14:paraId="000000C7" w14:textId="77777777" w:rsidR="00641530" w:rsidRDefault="00000000">
      <w:pPr>
        <w:rPr>
          <w:rFonts w:ascii="Times New Roman" w:eastAsia="Times New Roman" w:hAnsi="Times New Roman" w:cs="Times New Roman"/>
        </w:rPr>
      </w:pPr>
      <w:r>
        <w:rPr>
          <w:rFonts w:ascii="Times New Roman" w:eastAsia="Times New Roman" w:hAnsi="Times New Roman" w:cs="Times New Roman"/>
          <w:b/>
          <w:i/>
        </w:rPr>
        <w:t xml:space="preserve">Figure 4. NRPS activation in iron limited conditions. </w:t>
      </w:r>
      <w:r>
        <w:rPr>
          <w:rFonts w:ascii="Times New Roman" w:eastAsia="Times New Roman" w:hAnsi="Times New Roman" w:cs="Times New Roman"/>
          <w:i/>
        </w:rPr>
        <w:t>(</w:t>
      </w:r>
      <w:r>
        <w:rPr>
          <w:rFonts w:ascii="Times New Roman" w:eastAsia="Times New Roman" w:hAnsi="Times New Roman" w:cs="Times New Roman"/>
          <w:b/>
          <w:i/>
        </w:rPr>
        <w:t>A</w:t>
      </w:r>
      <w:r>
        <w:rPr>
          <w:rFonts w:ascii="Times New Roman" w:eastAsia="Times New Roman" w:hAnsi="Times New Roman" w:cs="Times New Roman"/>
          <w:i/>
        </w:rPr>
        <w:t xml:space="preserve">) Gene weights of the </w:t>
      </w:r>
      <w:proofErr w:type="spellStart"/>
      <w:r>
        <w:rPr>
          <w:rFonts w:ascii="Times New Roman" w:eastAsia="Times New Roman" w:hAnsi="Times New Roman" w:cs="Times New Roman"/>
          <w:i/>
        </w:rPr>
        <w:t>Minimycin</w:t>
      </w:r>
      <w:proofErr w:type="spellEnd"/>
      <w:r>
        <w:rPr>
          <w:rFonts w:ascii="Times New Roman" w:eastAsia="Times New Roman" w:hAnsi="Times New Roman" w:cs="Times New Roman"/>
          <w:i/>
        </w:rPr>
        <w:t>/</w:t>
      </w:r>
      <w:proofErr w:type="spellStart"/>
      <w:r>
        <w:rPr>
          <w:rFonts w:ascii="Times New Roman" w:eastAsia="Times New Roman" w:hAnsi="Times New Roman" w:cs="Times New Roman"/>
          <w:i/>
        </w:rPr>
        <w:t>dudomycin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where two distinct gene clusters, in addition to the two BGCs, are highlighted. Genes are plotted against their position in the genome. The color of the dots depicts the COG function according to the legend. (</w:t>
      </w:r>
      <w:r>
        <w:rPr>
          <w:rFonts w:ascii="Times New Roman" w:eastAsia="Times New Roman" w:hAnsi="Times New Roman" w:cs="Times New Roman"/>
          <w:b/>
          <w:i/>
        </w:rPr>
        <w:t>B</w:t>
      </w:r>
      <w:r>
        <w:rPr>
          <w:rFonts w:ascii="Times New Roman" w:eastAsia="Times New Roman" w:hAnsi="Times New Roman" w:cs="Times New Roman"/>
          <w:i/>
        </w:rPr>
        <w:t xml:space="preserve">) Genome location and orientation of the </w:t>
      </w:r>
      <w:proofErr w:type="spellStart"/>
      <w:r>
        <w:rPr>
          <w:rFonts w:ascii="Times New Roman" w:eastAsia="Times New Roman" w:hAnsi="Times New Roman" w:cs="Times New Roman"/>
          <w:i/>
        </w:rPr>
        <w:t>minimycin</w:t>
      </w:r>
      <w:proofErr w:type="spellEnd"/>
      <w:r>
        <w:rPr>
          <w:rFonts w:ascii="Times New Roman" w:eastAsia="Times New Roman" w:hAnsi="Times New Roman" w:cs="Times New Roman"/>
          <w:i/>
        </w:rPr>
        <w:t xml:space="preserve"> and </w:t>
      </w:r>
      <w:proofErr w:type="spellStart"/>
      <w:r>
        <w:rPr>
          <w:rFonts w:ascii="Times New Roman" w:eastAsia="Times New Roman" w:hAnsi="Times New Roman" w:cs="Times New Roman"/>
          <w:i/>
        </w:rPr>
        <w:t>dudomycn</w:t>
      </w:r>
      <w:proofErr w:type="spellEnd"/>
      <w:r>
        <w:rPr>
          <w:rFonts w:ascii="Times New Roman" w:eastAsia="Times New Roman" w:hAnsi="Times New Roman" w:cs="Times New Roman"/>
          <w:i/>
        </w:rPr>
        <w:t xml:space="preserve">-like BGCs predicted by </w:t>
      </w:r>
      <w:proofErr w:type="spellStart"/>
      <w:r>
        <w:rPr>
          <w:rFonts w:ascii="Times New Roman" w:eastAsia="Times New Roman" w:hAnsi="Times New Roman" w:cs="Times New Roman"/>
          <w:i/>
        </w:rPr>
        <w:t>antiSMASH</w:t>
      </w:r>
      <w:proofErr w:type="spellEnd"/>
      <w:r>
        <w:rPr>
          <w:rFonts w:ascii="Times New Roman" w:eastAsia="Times New Roman" w:hAnsi="Times New Roman" w:cs="Times New Roman"/>
          <w:i/>
        </w:rPr>
        <w:t xml:space="preserve">, and their coverage within the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w:t>
      </w:r>
      <w:r>
        <w:rPr>
          <w:rFonts w:ascii="Times New Roman" w:eastAsia="Times New Roman" w:hAnsi="Times New Roman" w:cs="Times New Roman"/>
          <w:b/>
          <w:i/>
        </w:rPr>
        <w:t>C</w:t>
      </w:r>
      <w:r>
        <w:rPr>
          <w:rFonts w:ascii="Times New Roman" w:eastAsia="Times New Roman" w:hAnsi="Times New Roman" w:cs="Times New Roman"/>
          <w:i/>
        </w:rPr>
        <w:t xml:space="preserve">) Activity plot of the </w:t>
      </w:r>
      <w:proofErr w:type="spellStart"/>
      <w:r>
        <w:rPr>
          <w:rFonts w:ascii="Times New Roman" w:eastAsia="Times New Roman" w:hAnsi="Times New Roman" w:cs="Times New Roman"/>
          <w:i/>
        </w:rPr>
        <w:t>Minimycin</w:t>
      </w:r>
      <w:proofErr w:type="spellEnd"/>
      <w:r>
        <w:rPr>
          <w:rFonts w:ascii="Times New Roman" w:eastAsia="Times New Roman" w:hAnsi="Times New Roman" w:cs="Times New Roman"/>
          <w:i/>
        </w:rPr>
        <w:t>/</w:t>
      </w:r>
      <w:proofErr w:type="spellStart"/>
      <w:r>
        <w:rPr>
          <w:rFonts w:ascii="Times New Roman" w:eastAsia="Times New Roman" w:hAnsi="Times New Roman" w:cs="Times New Roman"/>
          <w:i/>
        </w:rPr>
        <w:t>dudomycin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across control and salinity stress conditions. (</w:t>
      </w:r>
      <w:r>
        <w:rPr>
          <w:rFonts w:ascii="Times New Roman" w:eastAsia="Times New Roman" w:hAnsi="Times New Roman" w:cs="Times New Roman"/>
          <w:b/>
          <w:i/>
        </w:rPr>
        <w:t>D</w:t>
      </w:r>
      <w:r>
        <w:rPr>
          <w:rFonts w:ascii="Times New Roman" w:eastAsia="Times New Roman" w:hAnsi="Times New Roman" w:cs="Times New Roman"/>
          <w:i/>
        </w:rPr>
        <w:t xml:space="preserve">) A cluster from the </w:t>
      </w:r>
      <w:proofErr w:type="spellStart"/>
      <w:r>
        <w:rPr>
          <w:rFonts w:ascii="Times New Roman" w:eastAsia="Times New Roman" w:hAnsi="Times New Roman" w:cs="Times New Roman"/>
          <w:i/>
        </w:rPr>
        <w:t>iModulome</w:t>
      </w:r>
      <w:proofErr w:type="spellEnd"/>
      <w:r>
        <w:rPr>
          <w:rFonts w:ascii="Times New Roman" w:eastAsia="Times New Roman" w:hAnsi="Times New Roman" w:cs="Times New Roman"/>
          <w:i/>
        </w:rPr>
        <w:t xml:space="preserve"> with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related to iron acquisition across many organisms including Five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from S. </w:t>
      </w:r>
      <w:proofErr w:type="spellStart"/>
      <w:r>
        <w:rPr>
          <w:rFonts w:ascii="Times New Roman" w:eastAsia="Times New Roman" w:hAnsi="Times New Roman" w:cs="Times New Roman"/>
          <w:i/>
        </w:rPr>
        <w:t>albidoflavus</w:t>
      </w:r>
      <w:proofErr w:type="spellEnd"/>
      <w:r>
        <w:rPr>
          <w:rFonts w:ascii="Times New Roman" w:eastAsia="Times New Roman" w:hAnsi="Times New Roman" w:cs="Times New Roman"/>
          <w:i/>
        </w:rPr>
        <w:t xml:space="preserve"> related to NRPS or PKS-like BGCs. (</w:t>
      </w:r>
      <w:r>
        <w:rPr>
          <w:rFonts w:ascii="Times New Roman" w:eastAsia="Times New Roman" w:hAnsi="Times New Roman" w:cs="Times New Roman"/>
          <w:b/>
          <w:i/>
        </w:rPr>
        <w:t>E</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Clustermap</w:t>
      </w:r>
      <w:proofErr w:type="spellEnd"/>
      <w:r>
        <w:rPr>
          <w:rFonts w:ascii="Times New Roman" w:eastAsia="Times New Roman" w:hAnsi="Times New Roman" w:cs="Times New Roman"/>
          <w:i/>
        </w:rPr>
        <w:t xml:space="preserve"> of core genes in the cluster, which are mainly orthologous genes of the </w:t>
      </w:r>
      <w:proofErr w:type="spellStart"/>
      <w:r>
        <w:rPr>
          <w:rFonts w:ascii="Times New Roman" w:eastAsia="Times New Roman" w:hAnsi="Times New Roman" w:cs="Times New Roman"/>
          <w:i/>
        </w:rPr>
        <w:t>enterobactin</w:t>
      </w:r>
      <w:proofErr w:type="spellEnd"/>
      <w:r>
        <w:rPr>
          <w:rFonts w:ascii="Times New Roman" w:eastAsia="Times New Roman" w:hAnsi="Times New Roman" w:cs="Times New Roman"/>
          <w:i/>
        </w:rPr>
        <w:t xml:space="preserve"> synthesis pathway in E. coli.</w:t>
      </w:r>
    </w:p>
    <w:p w14:paraId="000000C8" w14:textId="77777777" w:rsidR="00641530" w:rsidRDefault="00641530">
      <w:pPr>
        <w:rPr>
          <w:rFonts w:ascii="Times New Roman" w:eastAsia="Times New Roman" w:hAnsi="Times New Roman" w:cs="Times New Roman"/>
          <w:b/>
          <w:sz w:val="20"/>
          <w:szCs w:val="20"/>
          <w:shd w:val="clear" w:color="auto" w:fill="CFE2F3"/>
        </w:rPr>
      </w:pPr>
    </w:p>
    <w:p w14:paraId="000000C9" w14:textId="77777777" w:rsidR="00641530" w:rsidRDefault="00000000">
      <w:pPr>
        <w:pStyle w:val="Heading3"/>
      </w:pPr>
      <w:bookmarkStart w:id="480" w:name="_heading=h.2jxsxqh" w:colFirst="0" w:colLast="0"/>
      <w:bookmarkEnd w:id="480"/>
      <w:r>
        <w:t xml:space="preserve">Uncharacterized </w:t>
      </w:r>
      <w:proofErr w:type="spellStart"/>
      <w:r>
        <w:t>iModulons</w:t>
      </w:r>
      <w:proofErr w:type="spellEnd"/>
      <w:r>
        <w:t xml:space="preserve"> provide a road map to discover novel functions.</w:t>
      </w:r>
    </w:p>
    <w:p w14:paraId="000000CA" w14:textId="7632B137" w:rsidR="00641530" w:rsidRDefault="00000000">
      <w:pPr>
        <w:rPr>
          <w:sz w:val="24"/>
          <w:szCs w:val="24"/>
        </w:rPr>
      </w:pPr>
      <w:r>
        <w:rPr>
          <w:sz w:val="24"/>
          <w:szCs w:val="24"/>
        </w:rPr>
        <w:t xml:space="preserve">When analyzing an </w:t>
      </w:r>
      <w:proofErr w:type="spellStart"/>
      <w:r>
        <w:rPr>
          <w:sz w:val="24"/>
          <w:szCs w:val="24"/>
        </w:rPr>
        <w:t>iModulon</w:t>
      </w:r>
      <w:proofErr w:type="spellEnd"/>
      <w:r>
        <w:rPr>
          <w:sz w:val="24"/>
          <w:szCs w:val="24"/>
        </w:rPr>
        <w:t xml:space="preserve"> covering the BGC for </w:t>
      </w:r>
      <w:proofErr w:type="spellStart"/>
      <w:r>
        <w:rPr>
          <w:sz w:val="24"/>
          <w:szCs w:val="24"/>
        </w:rPr>
        <w:t>paulomycin</w:t>
      </w:r>
      <w:proofErr w:type="spellEnd"/>
      <w:r>
        <w:rPr>
          <w:sz w:val="24"/>
          <w:szCs w:val="24"/>
        </w:rPr>
        <w:t xml:space="preserve">, we identified a cluster of four genes located 1.8 </w:t>
      </w:r>
      <w:proofErr w:type="spellStart"/>
      <w:r>
        <w:rPr>
          <w:sz w:val="24"/>
          <w:szCs w:val="24"/>
        </w:rPr>
        <w:t>Mbp</w:t>
      </w:r>
      <w:proofErr w:type="spellEnd"/>
      <w:r>
        <w:rPr>
          <w:sz w:val="24"/>
          <w:szCs w:val="24"/>
        </w:rPr>
        <w:t xml:space="preserve"> downstream of the </w:t>
      </w:r>
      <w:proofErr w:type="spellStart"/>
      <w:r>
        <w:rPr>
          <w:sz w:val="24"/>
          <w:szCs w:val="24"/>
        </w:rPr>
        <w:t>paulomycin</w:t>
      </w:r>
      <w:proofErr w:type="spellEnd"/>
      <w:r>
        <w:rPr>
          <w:sz w:val="24"/>
          <w:szCs w:val="24"/>
        </w:rPr>
        <w:t xml:space="preserve"> BGC which is </w:t>
      </w:r>
      <w:r>
        <w:rPr>
          <w:sz w:val="24"/>
          <w:szCs w:val="24"/>
        </w:rPr>
        <w:lastRenderedPageBreak/>
        <w:t xml:space="preserve">down-regulated in the Paulomycin-1 </w:t>
      </w:r>
      <w:proofErr w:type="spellStart"/>
      <w:r>
        <w:rPr>
          <w:sz w:val="24"/>
          <w:szCs w:val="24"/>
        </w:rPr>
        <w:t>iModulon</w:t>
      </w:r>
      <w:proofErr w:type="spellEnd"/>
      <w:r>
        <w:rPr>
          <w:sz w:val="24"/>
          <w:szCs w:val="24"/>
        </w:rPr>
        <w:t xml:space="preserve"> (Figure 5A). Interestingly, this cluster consists of one putative </w:t>
      </w:r>
      <w:proofErr w:type="spellStart"/>
      <w:r>
        <w:rPr>
          <w:sz w:val="24"/>
          <w:szCs w:val="24"/>
        </w:rPr>
        <w:t>GntR</w:t>
      </w:r>
      <w:proofErr w:type="spellEnd"/>
      <w:r>
        <w:rPr>
          <w:sz w:val="24"/>
          <w:szCs w:val="24"/>
        </w:rPr>
        <w:t xml:space="preserve"> family transcription factor and three uncharacterized genes, which together make up a separate uncharacterized </w:t>
      </w:r>
      <w:proofErr w:type="spellStart"/>
      <w:r>
        <w:rPr>
          <w:sz w:val="24"/>
          <w:szCs w:val="24"/>
        </w:rPr>
        <w:t>iModulon</w:t>
      </w:r>
      <w:proofErr w:type="spellEnd"/>
      <w:r>
        <w:rPr>
          <w:sz w:val="24"/>
          <w:szCs w:val="24"/>
        </w:rPr>
        <w:t xml:space="preserve"> called UC-6 (Figure 5A). Upregulation of UC-6 appears to lower the expression of the </w:t>
      </w:r>
      <w:proofErr w:type="spellStart"/>
      <w:r>
        <w:rPr>
          <w:sz w:val="24"/>
          <w:szCs w:val="24"/>
        </w:rPr>
        <w:t>Paulomycin</w:t>
      </w:r>
      <w:proofErr w:type="spellEnd"/>
      <w:r>
        <w:rPr>
          <w:sz w:val="24"/>
          <w:szCs w:val="24"/>
        </w:rPr>
        <w:t xml:space="preserve"> BGC in a condition-dependent manner.</w:t>
      </w:r>
      <w:sdt>
        <w:sdtPr>
          <w:tag w:val="goog_rdk_95"/>
          <w:id w:val="-1860421274"/>
        </w:sdtPr>
        <w:sdtContent>
          <w:ins w:id="481" w:author="Mathias Jönsson" w:date="2024-11-21T03:14:00Z">
            <w:r>
              <w:rPr>
                <w:sz w:val="24"/>
                <w:szCs w:val="24"/>
              </w:rPr>
              <w:t xml:space="preserve"> F</w:t>
            </w:r>
          </w:ins>
        </w:sdtContent>
      </w:sdt>
      <w:r>
        <w:rPr>
          <w:sz w:val="24"/>
          <w:szCs w:val="24"/>
        </w:rPr>
        <w:t xml:space="preserve">or instance, cultures grown on solid media appear to upregulate UC-6 while down-regulating Paulomycin-1 (Figure 5B). Characterizing the function of UC-6 and fully understanding its effect on the </w:t>
      </w:r>
      <w:proofErr w:type="spellStart"/>
      <w:r>
        <w:rPr>
          <w:sz w:val="24"/>
          <w:szCs w:val="24"/>
        </w:rPr>
        <w:t>paulomycin</w:t>
      </w:r>
      <w:proofErr w:type="spellEnd"/>
      <w:r>
        <w:rPr>
          <w:sz w:val="24"/>
          <w:szCs w:val="24"/>
        </w:rPr>
        <w:t xml:space="preserve"> BGC require experimental verification of the uncharacterized genes. </w:t>
      </w:r>
      <w:sdt>
        <w:sdtPr>
          <w:tag w:val="goog_rdk_96"/>
          <w:id w:val="1300966651"/>
        </w:sdtPr>
        <w:sdtContent>
          <w:ins w:id="482" w:author="Mathias Jönsson" w:date="2024-11-21T03:15:00Z">
            <w:r>
              <w:rPr>
                <w:sz w:val="24"/>
                <w:szCs w:val="24"/>
              </w:rPr>
              <w:t xml:space="preserve">Around 30% of the genes in the </w:t>
            </w:r>
          </w:ins>
        </w:sdtContent>
      </w:sdt>
      <w:sdt>
        <w:sdtPr>
          <w:tag w:val="goog_rdk_97"/>
          <w:id w:val="-578986819"/>
        </w:sdtPr>
        <w:sdtContent>
          <w:del w:id="483" w:author="Mathias Jönsson" w:date="2024-11-21T03:15:00Z">
            <w:r>
              <w:rPr>
                <w:sz w:val="24"/>
                <w:szCs w:val="24"/>
              </w:rPr>
              <w:delText>The</w:delText>
            </w:r>
          </w:del>
        </w:sdtContent>
      </w:sdt>
      <w:sdt>
        <w:sdtPr>
          <w:tag w:val="goog_rdk_98"/>
          <w:id w:val="272763255"/>
        </w:sdtPr>
        <w:sdtContent>
          <w:del w:id="484" w:author="Mathias Jönsson" w:date="2024-11-21T03:15:00Z">
            <w:r>
              <w:rPr>
                <w:sz w:val="24"/>
                <w:szCs w:val="24"/>
              </w:rPr>
              <w:delText xml:space="preserve"> genome of </w:delText>
            </w:r>
          </w:del>
        </w:sdtContent>
      </w:sdt>
      <w:r>
        <w:rPr>
          <w:i/>
          <w:sz w:val="24"/>
          <w:szCs w:val="24"/>
        </w:rPr>
        <w:t xml:space="preserve">S. </w:t>
      </w:r>
      <w:proofErr w:type="spellStart"/>
      <w:r>
        <w:rPr>
          <w:i/>
          <w:sz w:val="24"/>
          <w:szCs w:val="24"/>
        </w:rPr>
        <w:t>albidoflavus</w:t>
      </w:r>
      <w:proofErr w:type="spellEnd"/>
      <w:r>
        <w:rPr>
          <w:i/>
          <w:sz w:val="24"/>
          <w:szCs w:val="24"/>
        </w:rPr>
        <w:t xml:space="preserve"> </w:t>
      </w:r>
      <w:sdt>
        <w:sdtPr>
          <w:tag w:val="goog_rdk_99"/>
          <w:id w:val="1690487297"/>
        </w:sdtPr>
        <w:sdtContent>
          <w:ins w:id="485" w:author="Mathias Jönsson" w:date="2024-11-21T03:15:00Z">
            <w:r>
              <w:rPr>
                <w:sz w:val="24"/>
                <w:szCs w:val="24"/>
              </w:rPr>
              <w:t>genome have</w:t>
            </w:r>
            <w:r>
              <w:rPr>
                <w:i/>
                <w:sz w:val="24"/>
                <w:szCs w:val="24"/>
              </w:rPr>
              <w:t xml:space="preserve"> </w:t>
            </w:r>
          </w:ins>
        </w:sdtContent>
      </w:sdt>
      <w:sdt>
        <w:sdtPr>
          <w:tag w:val="goog_rdk_100"/>
          <w:id w:val="-164858929"/>
        </w:sdtPr>
        <w:sdtContent>
          <w:del w:id="486" w:author="Mathias Jönsson" w:date="2024-11-21T03:15:00Z">
            <w:r>
              <w:rPr>
                <w:sz w:val="24"/>
                <w:szCs w:val="24"/>
              </w:rPr>
              <w:delText>c</w:delText>
            </w:r>
          </w:del>
        </w:sdtContent>
      </w:sdt>
      <w:sdt>
        <w:sdtPr>
          <w:tag w:val="goog_rdk_101"/>
          <w:id w:val="411666470"/>
        </w:sdtPr>
        <w:sdtContent>
          <w:del w:id="487" w:author="Mathias Jönsson" w:date="2024-11-21T03:15:00Z">
            <w:r>
              <w:rPr>
                <w:sz w:val="24"/>
                <w:szCs w:val="24"/>
              </w:rPr>
              <w:delText xml:space="preserve">onsists of around 30% with </w:delText>
            </w:r>
          </w:del>
        </w:sdtContent>
      </w:sdt>
      <w:r>
        <w:rPr>
          <w:sz w:val="24"/>
          <w:szCs w:val="24"/>
        </w:rPr>
        <w:t xml:space="preserve">no COG annotation, and many more </w:t>
      </w:r>
      <w:sdt>
        <w:sdtPr>
          <w:tag w:val="goog_rdk_102"/>
          <w:id w:val="2008631082"/>
        </w:sdtPr>
        <w:sdtContent>
          <w:ins w:id="488" w:author="Mathias Jönsson" w:date="2024-11-21T03:16:00Z">
            <w:r>
              <w:rPr>
                <w:sz w:val="24"/>
                <w:szCs w:val="24"/>
              </w:rPr>
              <w:t>lack</w:t>
            </w:r>
          </w:ins>
        </w:sdtContent>
      </w:sdt>
      <w:sdt>
        <w:sdtPr>
          <w:tag w:val="goog_rdk_103"/>
          <w:id w:val="1185632867"/>
        </w:sdtPr>
        <w:sdtContent>
          <w:del w:id="489" w:author="Mathias Jönsson" w:date="2024-11-21T03:16:00Z">
            <w:r>
              <w:rPr>
                <w:sz w:val="24"/>
                <w:szCs w:val="24"/>
              </w:rPr>
              <w:delText>with no</w:delText>
            </w:r>
          </w:del>
        </w:sdtContent>
      </w:sdt>
      <w:r>
        <w:rPr>
          <w:sz w:val="24"/>
          <w:szCs w:val="24"/>
        </w:rPr>
        <w:t xml:space="preserve"> experimental validation</w:t>
      </w:r>
      <w:del w:id="490" w:author="Mathias Jönsson" w:date="2025-01-17T13:42:00Z" w16du:dateUtc="2025-01-17T02:42:00Z">
        <w:r w:rsidDel="00154001">
          <w:rPr>
            <w:sz w:val="24"/>
            <w:szCs w:val="24"/>
          </w:rPr>
          <w:delText xml:space="preserve"> </w:delText>
        </w:r>
      </w:del>
      <w:r w:rsidR="00270D8F">
        <w:rPr>
          <w:sz w:val="24"/>
          <w:szCs w:val="24"/>
        </w:rPr>
        <w:fldChar w:fldCharType="begin"/>
      </w:r>
      <w:r w:rsidR="00AD43AB">
        <w:rPr>
          <w:sz w:val="24"/>
          <w:szCs w:val="24"/>
        </w:rPr>
        <w:instrText xml:space="preserve"> ADDIN ZOTERO_ITEM CSL_CITATION {"citationID":"omJQIKPx","properties":{"formattedCitation":"\\super 24\\nosupersub{}","plainCitation":"24","noteIndex":0},"citationItems":[{"id":42,"uris":["http://zotero.org/users/local/Ts7jirce/items/UIVV46UQ"],"itemData":{"id":42,"type":"article-journal","abstract":"Abstract\n            \n              Background\n              \n                The\n                Streptomyces albus\n                J1074 strain is one of the most widely used chassis for the heterologous production of bioactive natural products. The fast growth and an efficient genetic system make this strain an attractive model for expressing cryptic biosynthetic pathways to aid drug discovery.\n              \n            \n            \n              Results\n              \n                To improve its capabilities for the heterologous expression of biosynthetic gene clusters, the complete genomic sequence of\n                S. albus\n                J1074 was obtained. With a size of 6,841,649 bp, coding for 5,832 genes, its genome is the smallest within the genus streptomycetes. Genome analysis revealed a strong tendency to reduce the number of genetic duplicates. The whole transcriptomes were sequenced at different time points to identify the early metabolic switch from the exponential to the stationary phase in\n                S. albus\n                J1074.\n              \n            \n            \n              Conclusions\n              \n                S. albus\n                J1074 carries the smallest genome among the completely sequenced species of the genus\n                Streptomyces\n                . The detailed genome and transcriptome analysis discloses its capability to serve as a premium host for the heterologous production of natural products. Moreover, the genome revealed 22 additional putative secondary metabolite gene clusters that reinforce the strain’s potential for natural product synthesis.","container-title":"BMC Genomics","DOI":"10.1186/1471-2164-15-97","ISSN":"1471-2164","issue":"1","journalAbbreviation":"BMC Genomics","language":"en","page":"97","source":"DOI.org (Crossref)","title":"Insights into naturally minimised Streptomyces albus J1074 genome","volume":"15","author":[{"family":"Zaburannyi","given":"Nestor"},{"family":"Rabyk","given":"Mariia"},{"family":"Ostash","given":"Bohdan"},{"family":"Fedorenko","given":"Victor"},{"family":"Luzhetskyy","given":"Andriy"}],"issued":{"date-parts":[["2014",12]]}}}],"schema":"https://github.com/citation-style-language/schema/raw/master/csl-citation.json"} </w:instrText>
      </w:r>
      <w:r w:rsidR="00270D8F">
        <w:rPr>
          <w:sz w:val="24"/>
          <w:szCs w:val="24"/>
        </w:rPr>
        <w:fldChar w:fldCharType="separate"/>
      </w:r>
      <w:r w:rsidR="00AD43AB" w:rsidRPr="00AD43AB">
        <w:rPr>
          <w:sz w:val="24"/>
          <w:vertAlign w:val="superscript"/>
        </w:rPr>
        <w:t>24</w:t>
      </w:r>
      <w:r w:rsidR="00270D8F">
        <w:rPr>
          <w:sz w:val="24"/>
          <w:szCs w:val="24"/>
        </w:rPr>
        <w:fldChar w:fldCharType="end"/>
      </w:r>
      <w:del w:id="491" w:author="Mathias Jönsson" w:date="2025-01-17T12:28:00Z" w16du:dateUtc="2025-01-17T01:28:00Z">
        <w:r w:rsidDel="00270D8F">
          <w:rPr>
            <w:sz w:val="24"/>
            <w:szCs w:val="24"/>
          </w:rPr>
          <w:delText>(</w:delText>
        </w:r>
      </w:del>
      <w:del w:id="492" w:author="Mathias Jönsson" w:date="2025-01-17T12:27:00Z" w16du:dateUtc="2025-01-17T01:27:00Z">
        <w:r w:rsidDel="00270D8F">
          <w:rPr>
            <w:sz w:val="24"/>
            <w:szCs w:val="24"/>
          </w:rPr>
          <w:delText>24)</w:delText>
        </w:r>
      </w:del>
      <w:r>
        <w:rPr>
          <w:sz w:val="24"/>
          <w:szCs w:val="24"/>
        </w:rPr>
        <w:t xml:space="preserve">. Combined, 40% of uncharacterized genes in </w:t>
      </w:r>
      <w:r>
        <w:rPr>
          <w:i/>
          <w:sz w:val="24"/>
          <w:szCs w:val="24"/>
        </w:rPr>
        <w:t xml:space="preserve">S. </w:t>
      </w:r>
      <w:proofErr w:type="spellStart"/>
      <w:r>
        <w:rPr>
          <w:i/>
          <w:sz w:val="24"/>
          <w:szCs w:val="24"/>
        </w:rPr>
        <w:t>albidoflavus</w:t>
      </w:r>
      <w:proofErr w:type="spellEnd"/>
      <w:r>
        <w:rPr>
          <w:sz w:val="24"/>
          <w:szCs w:val="24"/>
        </w:rPr>
        <w:t xml:space="preserve"> were present in at least one </w:t>
      </w:r>
      <w:proofErr w:type="spellStart"/>
      <w:r>
        <w:rPr>
          <w:sz w:val="24"/>
          <w:szCs w:val="24"/>
        </w:rPr>
        <w:t>iModulon</w:t>
      </w:r>
      <w:proofErr w:type="spellEnd"/>
      <w:r>
        <w:rPr>
          <w:sz w:val="24"/>
          <w:szCs w:val="24"/>
        </w:rPr>
        <w:t>, providing a pathway to validate gene function in future studies (</w:t>
      </w:r>
      <w:del w:id="493" w:author="Mathias Jönsson" w:date="2025-01-19T07:57:00Z" w16du:dateUtc="2025-01-18T20:57:00Z">
        <w:r w:rsidDel="009C7DA8">
          <w:rPr>
            <w:sz w:val="24"/>
            <w:szCs w:val="24"/>
          </w:rPr>
          <w:delText xml:space="preserve">Supplementary </w:delText>
        </w:r>
      </w:del>
      <w:r>
        <w:rPr>
          <w:sz w:val="24"/>
          <w:szCs w:val="24"/>
        </w:rPr>
        <w:t xml:space="preserve">Table </w:t>
      </w:r>
      <w:ins w:id="494" w:author="Mathias Jönsson" w:date="2025-01-19T07:57:00Z" w16du:dateUtc="2025-01-18T20:57:00Z">
        <w:r w:rsidR="009C7DA8">
          <w:rPr>
            <w:sz w:val="24"/>
            <w:szCs w:val="24"/>
          </w:rPr>
          <w:t>S</w:t>
        </w:r>
      </w:ins>
      <w:ins w:id="495" w:author="Mathias Jönsson" w:date="2025-01-19T09:40:00Z" w16du:dateUtc="2025-01-18T22:40:00Z">
        <w:r w:rsidR="00771C4E">
          <w:rPr>
            <w:sz w:val="24"/>
            <w:szCs w:val="24"/>
          </w:rPr>
          <w:t>1.</w:t>
        </w:r>
      </w:ins>
      <w:del w:id="496" w:author="Mathias Jönsson" w:date="2025-01-19T09:10:00Z" w16du:dateUtc="2025-01-18T22:10:00Z">
        <w:r w:rsidDel="00231B05">
          <w:rPr>
            <w:sz w:val="24"/>
            <w:szCs w:val="24"/>
          </w:rPr>
          <w:delText>1.</w:delText>
        </w:r>
      </w:del>
      <w:r>
        <w:rPr>
          <w:sz w:val="24"/>
          <w:szCs w:val="24"/>
        </w:rPr>
        <w:t xml:space="preserve">4). </w:t>
      </w:r>
    </w:p>
    <w:p w14:paraId="000000CB" w14:textId="77777777" w:rsidR="00641530" w:rsidRDefault="00641530">
      <w:pPr>
        <w:rPr>
          <w:sz w:val="24"/>
          <w:szCs w:val="24"/>
        </w:rPr>
      </w:pPr>
    </w:p>
    <w:p w14:paraId="000000CC" w14:textId="77777777" w:rsidR="00641530" w:rsidRDefault="00000000">
      <w:pPr>
        <w:rPr>
          <w:sz w:val="24"/>
          <w:szCs w:val="24"/>
        </w:rPr>
      </w:pPr>
      <w:r>
        <w:rPr>
          <w:noProof/>
          <w:sz w:val="24"/>
          <w:szCs w:val="24"/>
        </w:rPr>
        <w:drawing>
          <wp:inline distT="114300" distB="114300" distL="114300" distR="114300" wp14:anchorId="00C68C77" wp14:editId="5C0755B8">
            <wp:extent cx="5734050" cy="252412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b="62570"/>
                    <a:stretch>
                      <a:fillRect/>
                    </a:stretch>
                  </pic:blipFill>
                  <pic:spPr>
                    <a:xfrm>
                      <a:off x="0" y="0"/>
                      <a:ext cx="5734050" cy="2524125"/>
                    </a:xfrm>
                    <a:prstGeom prst="rect">
                      <a:avLst/>
                    </a:prstGeom>
                    <a:ln/>
                  </pic:spPr>
                </pic:pic>
              </a:graphicData>
            </a:graphic>
          </wp:inline>
        </w:drawing>
      </w:r>
    </w:p>
    <w:p w14:paraId="000000CD" w14:textId="77777777" w:rsidR="00641530" w:rsidRDefault="00641530">
      <w:pPr>
        <w:rPr>
          <w:rFonts w:ascii="Times New Roman" w:eastAsia="Times New Roman" w:hAnsi="Times New Roman" w:cs="Times New Roman"/>
          <w:b/>
          <w:i/>
        </w:rPr>
      </w:pPr>
    </w:p>
    <w:p w14:paraId="000000CE" w14:textId="77777777" w:rsidR="00641530" w:rsidRDefault="00000000">
      <w:pPr>
        <w:rPr>
          <w:rFonts w:ascii="Times New Roman" w:eastAsia="Times New Roman" w:hAnsi="Times New Roman" w:cs="Times New Roman"/>
          <w:i/>
        </w:rPr>
      </w:pPr>
      <w:r>
        <w:rPr>
          <w:rFonts w:ascii="Times New Roman" w:eastAsia="Times New Roman" w:hAnsi="Times New Roman" w:cs="Times New Roman"/>
          <w:b/>
          <w:i/>
        </w:rPr>
        <w:t xml:space="preserve">Figure 5. Activities of uncharacterized </w:t>
      </w:r>
      <w:proofErr w:type="spellStart"/>
      <w:r>
        <w:rPr>
          <w:rFonts w:ascii="Times New Roman" w:eastAsia="Times New Roman" w:hAnsi="Times New Roman" w:cs="Times New Roman"/>
          <w:b/>
          <w:i/>
        </w:rPr>
        <w:t>iModulons</w:t>
      </w:r>
      <w:proofErr w:type="spellEnd"/>
      <w:r>
        <w:rPr>
          <w:rFonts w:ascii="Times New Roman" w:eastAsia="Times New Roman" w:hAnsi="Times New Roman" w:cs="Times New Roman"/>
          <w:b/>
          <w:i/>
        </w:rPr>
        <w:t>.</w:t>
      </w:r>
      <w:r>
        <w:rPr>
          <w:rFonts w:ascii="Times New Roman" w:eastAsia="Times New Roman" w:hAnsi="Times New Roman" w:cs="Times New Roman"/>
          <w:i/>
        </w:rPr>
        <w:t xml:space="preserve"> (</w:t>
      </w:r>
      <w:r>
        <w:rPr>
          <w:rFonts w:ascii="Times New Roman" w:eastAsia="Times New Roman" w:hAnsi="Times New Roman" w:cs="Times New Roman"/>
          <w:b/>
          <w:i/>
        </w:rPr>
        <w:t>A</w:t>
      </w:r>
      <w:r>
        <w:rPr>
          <w:rFonts w:ascii="Times New Roman" w:eastAsia="Times New Roman" w:hAnsi="Times New Roman" w:cs="Times New Roman"/>
          <w:i/>
        </w:rPr>
        <w:t xml:space="preserve">) Scatterplot of gene weights between the UC-6 and Paulomycin-1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Dashed lines indicate the upper and lower thresholds of the respective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Red genes are members of both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with high activity in UC-6 and low activity in Paulomycin-1. (</w:t>
      </w:r>
      <w:r>
        <w:rPr>
          <w:rFonts w:ascii="Times New Roman" w:eastAsia="Times New Roman" w:hAnsi="Times New Roman" w:cs="Times New Roman"/>
          <w:b/>
          <w:i/>
        </w:rPr>
        <w:t>B</w:t>
      </w:r>
      <w:r>
        <w:rPr>
          <w:rFonts w:ascii="Times New Roman" w:eastAsia="Times New Roman" w:hAnsi="Times New Roman" w:cs="Times New Roman"/>
          <w:i/>
        </w:rPr>
        <w:t xml:space="preserve">) Activity of UC-6 and Paulomycin-1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across all samples shows conditions which activate the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Paulomycin-1 is for example down-regulated in solid cultures while UC-6 is upregulated.</w:t>
      </w:r>
    </w:p>
    <w:p w14:paraId="000000CF" w14:textId="77777777" w:rsidR="00641530" w:rsidRDefault="00641530">
      <w:pPr>
        <w:rPr>
          <w:rFonts w:ascii="Times New Roman" w:eastAsia="Times New Roman" w:hAnsi="Times New Roman" w:cs="Times New Roman"/>
        </w:rPr>
      </w:pPr>
    </w:p>
    <w:p w14:paraId="000000D0" w14:textId="77777777" w:rsidR="00641530" w:rsidRDefault="00000000">
      <w:pPr>
        <w:pStyle w:val="Heading3"/>
      </w:pPr>
      <w:bookmarkStart w:id="497" w:name="_heading=h.z337ya" w:colFirst="0" w:colLast="0"/>
      <w:bookmarkEnd w:id="497"/>
      <w:r>
        <w:t xml:space="preserve">Uncovering the Sigma factor regulatory network of </w:t>
      </w:r>
      <w:r>
        <w:rPr>
          <w:i/>
        </w:rPr>
        <w:t xml:space="preserve">S. </w:t>
      </w:r>
      <w:proofErr w:type="spellStart"/>
      <w:r>
        <w:rPr>
          <w:i/>
        </w:rPr>
        <w:t>albidoflavus</w:t>
      </w:r>
      <w:proofErr w:type="spellEnd"/>
      <w:r>
        <w:rPr>
          <w:i/>
        </w:rPr>
        <w:t>.</w:t>
      </w:r>
    </w:p>
    <w:p w14:paraId="000000D1" w14:textId="183A64DB" w:rsidR="00641530" w:rsidRDefault="00000000">
      <w:pPr>
        <w:rPr>
          <w:sz w:val="24"/>
          <w:szCs w:val="24"/>
        </w:rPr>
      </w:pPr>
      <w:r>
        <w:rPr>
          <w:sz w:val="24"/>
          <w:szCs w:val="24"/>
        </w:rPr>
        <w:t xml:space="preserve">Sigma factors are important regulators of gene expression; however, their regulatory roles in </w:t>
      </w:r>
      <w:r>
        <w:rPr>
          <w:i/>
          <w:sz w:val="24"/>
          <w:szCs w:val="24"/>
        </w:rPr>
        <w:t xml:space="preserve">S. </w:t>
      </w:r>
      <w:proofErr w:type="spellStart"/>
      <w:r>
        <w:rPr>
          <w:i/>
          <w:sz w:val="24"/>
          <w:szCs w:val="24"/>
        </w:rPr>
        <w:t>albidoflavus</w:t>
      </w:r>
      <w:proofErr w:type="spellEnd"/>
      <w:r>
        <w:rPr>
          <w:i/>
          <w:sz w:val="24"/>
          <w:szCs w:val="24"/>
        </w:rPr>
        <w:t xml:space="preserve"> </w:t>
      </w:r>
      <w:r>
        <w:rPr>
          <w:sz w:val="24"/>
          <w:szCs w:val="24"/>
        </w:rPr>
        <w:t>are not well understood, with many of their full regulons not yet being defined</w:t>
      </w:r>
      <w:del w:id="498" w:author="Mathias Jönsson" w:date="2025-01-17T13:45:00Z" w16du:dateUtc="2025-01-17T02:45:00Z">
        <w:r w:rsidDel="00154001">
          <w:rPr>
            <w:sz w:val="24"/>
            <w:szCs w:val="24"/>
          </w:rPr>
          <w:delText xml:space="preserve"> </w:delText>
        </w:r>
      </w:del>
      <w:r w:rsidR="00270D8F">
        <w:rPr>
          <w:sz w:val="24"/>
          <w:szCs w:val="24"/>
        </w:rPr>
        <w:fldChar w:fldCharType="begin"/>
      </w:r>
      <w:r w:rsidR="004E1CDA">
        <w:rPr>
          <w:sz w:val="24"/>
          <w:szCs w:val="24"/>
        </w:rPr>
        <w:instrText xml:space="preserve"> ADDIN ZOTERO_ITEM CSL_CITATION {"citationID":"XdLwH60X","properties":{"formattedCitation":"\\super 37\\nosupersub{}","plainCitation":"37","noteIndex":0},"citationItems":[{"id":101,"uris":["http://zotero.org/users/local/Ts7jirce/items/KB5PUM9P"],"itemData":{"id":101,"type":"article-journal","abstract":"Sigma factors are multi-domain subunits of bacterial RNA polymerase (RNAP) that play critical roles in transcription initiation, including the recognition and opening of promoters as well as the initial steps in RNA synthesis. This review focuses on the structure and function of the major sigma-70 class that includes the housekeeping sigma factor (Group 1) that directs the bulk of transcription during active growth, and structurally-related alternative sigma factors (Groups 2–4) that control a wide variety of adaptive responses such as morphological development and the management of stress. A recurring theme in sigma factor control is their sequestration by anti-sigma factors that occlude their RNAP-binding determinants. Sigma factors are then released through a wide variety of mechanisms, often involving branched signal transduction pathways that allow the integration of distinct signals. Three major strategies for sigma release are discussed: regulated proteolysis, partner-switching, and direct sensing by the anti-sigma factor.","container-title":"Biomolecules","DOI":"10.3390/biom5031245","ISSN":"2218-273X","issue":"3","journalAbbreviation":"Biomolecules","language":"en","license":"https://creativecommons.org/licenses/by/4.0/","page":"1245-1265","source":"DOI.org (Crossref)","title":"Bacterial Sigma Factors and Anti-Sigma Factors: Structure, Function and Distribution","title-short":"Bacterial Sigma Factors and Anti-Sigma Factors","volume":"5","author":[{"family":"Paget","given":"Mark"}],"issued":{"date-parts":[["2015",6,26]]}}}],"schema":"https://github.com/citation-style-language/schema/raw/master/csl-citation.json"} </w:instrText>
      </w:r>
      <w:r w:rsidR="00270D8F">
        <w:rPr>
          <w:sz w:val="24"/>
          <w:szCs w:val="24"/>
        </w:rPr>
        <w:fldChar w:fldCharType="separate"/>
      </w:r>
      <w:r w:rsidR="004E1CDA" w:rsidRPr="004E1CDA">
        <w:rPr>
          <w:sz w:val="24"/>
          <w:vertAlign w:val="superscript"/>
        </w:rPr>
        <w:t>37</w:t>
      </w:r>
      <w:r w:rsidR="00270D8F">
        <w:rPr>
          <w:sz w:val="24"/>
          <w:szCs w:val="24"/>
        </w:rPr>
        <w:fldChar w:fldCharType="end"/>
      </w:r>
      <w:del w:id="499" w:author="Mathias Jönsson" w:date="2025-01-17T12:28:00Z" w16du:dateUtc="2025-01-17T01:28:00Z">
        <w:r w:rsidDel="00270D8F">
          <w:rPr>
            <w:sz w:val="24"/>
            <w:szCs w:val="24"/>
          </w:rPr>
          <w:delText>(57)</w:delText>
        </w:r>
      </w:del>
      <w:r>
        <w:rPr>
          <w:sz w:val="24"/>
          <w:szCs w:val="24"/>
        </w:rPr>
        <w:t xml:space="preserve">. We identified 31 sigma, 11 anti-sigma, and three anti-anti-sigma factors annotated in the </w:t>
      </w:r>
      <w:r>
        <w:rPr>
          <w:i/>
          <w:sz w:val="24"/>
          <w:szCs w:val="24"/>
        </w:rPr>
        <w:t xml:space="preserve">S. </w:t>
      </w:r>
      <w:proofErr w:type="spellStart"/>
      <w:r>
        <w:rPr>
          <w:i/>
          <w:sz w:val="24"/>
          <w:szCs w:val="24"/>
        </w:rPr>
        <w:t>albidoflavus</w:t>
      </w:r>
      <w:proofErr w:type="spellEnd"/>
      <w:r>
        <w:rPr>
          <w:i/>
          <w:sz w:val="24"/>
          <w:szCs w:val="24"/>
        </w:rPr>
        <w:t xml:space="preserve"> </w:t>
      </w:r>
      <w:r>
        <w:rPr>
          <w:sz w:val="24"/>
          <w:szCs w:val="24"/>
        </w:rPr>
        <w:t xml:space="preserve">genome, with 17 being members of least one </w:t>
      </w:r>
      <w:proofErr w:type="spellStart"/>
      <w:r>
        <w:rPr>
          <w:sz w:val="24"/>
          <w:szCs w:val="24"/>
        </w:rPr>
        <w:t>iModulon</w:t>
      </w:r>
      <w:proofErr w:type="spellEnd"/>
      <w:r>
        <w:rPr>
          <w:sz w:val="24"/>
          <w:szCs w:val="24"/>
        </w:rPr>
        <w:t>, providing potential regulatory targets (</w:t>
      </w:r>
      <w:del w:id="500" w:author="Mathias Jönsson" w:date="2025-01-19T07:58:00Z" w16du:dateUtc="2025-01-18T20:58:00Z">
        <w:r w:rsidDel="009C7DA8">
          <w:rPr>
            <w:sz w:val="24"/>
            <w:szCs w:val="24"/>
          </w:rPr>
          <w:delText xml:space="preserve">Supplementary </w:delText>
        </w:r>
      </w:del>
      <w:r>
        <w:rPr>
          <w:sz w:val="24"/>
          <w:szCs w:val="24"/>
        </w:rPr>
        <w:t xml:space="preserve">Table </w:t>
      </w:r>
      <w:ins w:id="501" w:author="Mathias Jönsson" w:date="2025-01-19T07:58:00Z" w16du:dateUtc="2025-01-18T20:58:00Z">
        <w:r w:rsidR="009C7DA8">
          <w:rPr>
            <w:sz w:val="24"/>
            <w:szCs w:val="24"/>
          </w:rPr>
          <w:t>S</w:t>
        </w:r>
      </w:ins>
      <w:ins w:id="502" w:author="Mathias Jönsson" w:date="2025-01-19T09:40:00Z" w16du:dateUtc="2025-01-18T22:40:00Z">
        <w:r w:rsidR="00771C4E">
          <w:rPr>
            <w:sz w:val="24"/>
            <w:szCs w:val="24"/>
          </w:rPr>
          <w:t>3.1</w:t>
        </w:r>
      </w:ins>
      <w:del w:id="503" w:author="Mathias Jönsson" w:date="2025-01-19T09:10:00Z" w16du:dateUtc="2025-01-18T22:10:00Z">
        <w:r w:rsidDel="00231B05">
          <w:rPr>
            <w:sz w:val="24"/>
            <w:szCs w:val="24"/>
          </w:rPr>
          <w:delText>3.1</w:delText>
        </w:r>
      </w:del>
      <w:r>
        <w:rPr>
          <w:sz w:val="24"/>
          <w:szCs w:val="24"/>
        </w:rPr>
        <w:t xml:space="preserve">). To expand on this, we performed a network analysis by comparing sigma factor activities with </w:t>
      </w:r>
      <w:proofErr w:type="spellStart"/>
      <w:r>
        <w:rPr>
          <w:sz w:val="24"/>
          <w:szCs w:val="24"/>
        </w:rPr>
        <w:t>iModulon</w:t>
      </w:r>
      <w:proofErr w:type="spellEnd"/>
      <w:r>
        <w:rPr>
          <w:sz w:val="24"/>
          <w:szCs w:val="24"/>
        </w:rPr>
        <w:t xml:space="preserve"> activities across our RNA-Seq compendium</w:t>
      </w:r>
      <w:del w:id="504" w:author="Mathias Jönsson" w:date="2025-01-17T13:45:00Z" w16du:dateUtc="2025-01-17T02:45:00Z">
        <w:r w:rsidDel="00154001">
          <w:rPr>
            <w:sz w:val="24"/>
            <w:szCs w:val="24"/>
          </w:rPr>
          <w:delText xml:space="preserve"> </w:delText>
        </w:r>
      </w:del>
      <w:r w:rsidR="00270D8F">
        <w:rPr>
          <w:sz w:val="24"/>
          <w:szCs w:val="24"/>
        </w:rPr>
        <w:fldChar w:fldCharType="begin"/>
      </w:r>
      <w:r w:rsidR="004E1CDA">
        <w:rPr>
          <w:sz w:val="24"/>
          <w:szCs w:val="24"/>
        </w:rPr>
        <w:instrText xml:space="preserve"> ADDIN ZOTERO_ITEM CSL_CITATION {"citationID":"spVLp14K","properties":{"formattedCitation":"\\super 28,38\\nosupersub{}","plainCitation":"28,38","noteIndex":0},"citationItems":[{"id":50,"uris":["http://zotero.org/users/local/Ts7jirce/items/R4GV3K3D"],"itemData":{"id":50,"type":"article-journal","abstract":"Abstract\n            Independent component analysis (ICA) of bacterial transcriptomes has emerged as a powerful tool for obtaining co-regulated, independently-modulated gene sets (iModulons), inferring their activities across a range of conditions, and enabling their association to known genetic regulators. By grouping and analyzing genes based on observations from big data alone, iModulons can provide a novel perspective into how the composition of the transcriptome adapts to environmental conditions. Here, we present iModulonDB (imodulondb.org), a knowledgebase of prokaryotic transcriptional regulation computed from high-quality transcriptomic datasets using ICA. Users select an organism from the home page and then search or browse the curated iModulons that make up its transcriptome. Each iModulon and gene has its own interactive dashboard, featuring plots and tables with clickable, hoverable, and downloadable features. This site enhances research by presenting scientists of all backgrounds with co-expressed gene sets and their activity levels, which lead to improved understanding of regulator-gene relationships, discovery of transcription factors, and the elucidation of unexpected relationships between conditions and genetic regulatory activity. The current release of iModulonDB covers three organisms (Escherichia coli, Staphylococcus aureus and Bacillus subtilis) with 204 iModulons, and can be expanded to cover many additional organisms.","container-title":"Nucleic Acids Research","DOI":"10.1093/nar/gkaa810","ISSN":"0305-1048, 1362-4962","issue":"D1","language":"en","license":"http://creativecommons.org/licenses/by/4.0/","page":"D112-D120","source":"DOI.org (Crossref)","title":"iModulonDB: a knowledgebase of microbial transcriptional regulation derived from machine learning","title-short":"iModulonDB","volume":"49","author":[{"family":"Rychel","given":"Kevin"},{"family":"Decker","given":"Katherine"},{"family":"Sastry","given":"Anand V"},{"family":"Phaneuf","given":"Patrick V"},{"family":"Poudel","given":"Saugat"},{"family":"Palsson","given":"Bernhard O"}],"issued":{"date-parts":[["2021",1,8]]}}},{"id":103,"uris":["http://zotero.org/users/local/Ts7jirce/items/TJCZ2JQJ"],"itemData":{"id":103,"type":"article-journal","abstract":"Significance\n            \n              Staphylococcus aureus\n              infections impose an immense burden on the healthcare system. To establish a successful infection in a hostile host environment,\n              S. aureus\n              must coordinate its gene expression to respond to a wide array of challenges. This balancing act is largely orchestrated by the transcriptional regulatory network. Here, we present a model of 29 independently modulated sets of genes that form the basis for a segment of the transcriptional regulatory network in clinical USA300 strains of\n              S. aureus\n              . Using this model, we demonstrate the concerted role of various cellular systems (e.g., metabolism, virulence, and stress response) underlying key physiological responses, including response during blood infection.\n            \n          , \n            \n              The ability of\n              Staphylococcus aureus\n              to infect many different tissue sites is enabled, in part, by its transcriptional regulatory network (TRN) that coordinates its gene expression to respond to different environments. We elucidated the organization and activity of this TRN by applying independent component analysis to a compendium of 108 RNA-sequencing expression profiles from two\n              S. aureus\n              clinical strains (TCH1516 and LAC). ICA decomposed the\n              S. aureus\n              transcriptome into 29 independently modulated sets of genes (i-modulons) that revealed: 1) High confidence associations between 21 i-modulons and known regulators; 2) an association between an i-modulon and σS, whose regulatory role was previously undefined; 3) the regulatory organization of 65 virulence factors in the form of three i-modulons associated with AgrR, SaeR, and Vim-3; 4) the roles of three key transcription factors (CodY, Fur, and CcpA) in coordinating the metabolic and regulatory networks; and 5) a low-dimensional representation, involving the function of few transcription factors of changes in gene expression between two laboratory media (RPMI, cation adjust Mueller Hinton broth) and two physiological media (blood and serum). This representation of the TRN covers 842 genes representing 76% of the variance in gene expression that provides a quantitative reconstruction of transcriptional modules in\n              S. aureus\n              , and a platform enabling its full elucidation.","container-title":"Proceedings of the National Academy of Sciences","DOI":"10.1073/pnas.2008413117","ISSN":"0027-8424, 1091-6490","issue":"29","journalAbbreviation":"Proc. Natl. Acad. Sci. U.S.A.","language":"en","page":"17228-17239","source":"DOI.org (Crossref)","title":"Revealing 29 sets of independently modulated genes in &lt;i&gt;Staphylococcus aureus&lt;/i&gt; , their regulators, and role in key physiological response","volume":"117","author":[{"family":"Poudel","given":"Saugat"},{"family":"Tsunemoto","given":"Hannah"},{"family":"Seif","given":"Yara"},{"family":"Sastry","given":"Anand V."},{"family":"Szubin","given":"Richard"},{"family":"Xu","given":"Sibei"},{"family":"Machado","given":"Henrique"},{"family":"Olson","given":"Connor A."},{"family":"Anand","given":"Amitesh"},{"family":"Pogliano","given":"Joe"},{"family":"Nizet","given":"Victor"},{"family":"Palsson","given":"Bernhard O."}],"issued":{"date-parts":[["2020",7,21]]}}}],"schema":"https://github.com/citation-style-language/schema/raw/master/csl-citation.json"} </w:instrText>
      </w:r>
      <w:r w:rsidR="00270D8F">
        <w:rPr>
          <w:sz w:val="24"/>
          <w:szCs w:val="24"/>
        </w:rPr>
        <w:fldChar w:fldCharType="separate"/>
      </w:r>
      <w:r w:rsidR="004E1CDA" w:rsidRPr="004E1CDA">
        <w:rPr>
          <w:sz w:val="24"/>
          <w:vertAlign w:val="superscript"/>
        </w:rPr>
        <w:t>28,38</w:t>
      </w:r>
      <w:r w:rsidR="00270D8F">
        <w:rPr>
          <w:sz w:val="24"/>
          <w:szCs w:val="24"/>
        </w:rPr>
        <w:fldChar w:fldCharType="end"/>
      </w:r>
      <w:del w:id="505" w:author="Mathias Jönsson" w:date="2025-01-17T12:29:00Z" w16du:dateUtc="2025-01-17T01:29:00Z">
        <w:r w:rsidDel="00270D8F">
          <w:rPr>
            <w:sz w:val="24"/>
            <w:szCs w:val="24"/>
          </w:rPr>
          <w:delText>(28, 58)</w:delText>
        </w:r>
      </w:del>
      <w:r>
        <w:rPr>
          <w:sz w:val="24"/>
          <w:szCs w:val="24"/>
        </w:rPr>
        <w:t xml:space="preserve">. This </w:t>
      </w:r>
      <w:sdt>
        <w:sdtPr>
          <w:tag w:val="goog_rdk_104"/>
          <w:id w:val="-401685121"/>
        </w:sdtPr>
        <w:sdtContent>
          <w:del w:id="506" w:author="Mathias Jönsson" w:date="2024-11-22T00:42:00Z">
            <w:r>
              <w:rPr>
                <w:sz w:val="24"/>
                <w:szCs w:val="24"/>
              </w:rPr>
              <w:delText>similarity based</w:delText>
            </w:r>
          </w:del>
        </w:sdtContent>
      </w:sdt>
      <w:sdt>
        <w:sdtPr>
          <w:tag w:val="goog_rdk_105"/>
          <w:id w:val="104628638"/>
        </w:sdtPr>
        <w:sdtContent>
          <w:ins w:id="507" w:author="Mathias Jönsson" w:date="2024-11-22T00:42:00Z">
            <w:r>
              <w:rPr>
                <w:sz w:val="24"/>
                <w:szCs w:val="24"/>
              </w:rPr>
              <w:t>similarity-based</w:t>
            </w:r>
          </w:ins>
        </w:sdtContent>
      </w:sdt>
      <w:r>
        <w:rPr>
          <w:sz w:val="24"/>
          <w:szCs w:val="24"/>
        </w:rPr>
        <w:t xml:space="preserve"> network revealed 34 sigma-related factors with high expression similarities between </w:t>
      </w:r>
      <w:r>
        <w:rPr>
          <w:sz w:val="24"/>
          <w:szCs w:val="24"/>
        </w:rPr>
        <w:lastRenderedPageBreak/>
        <w:t xml:space="preserve">themselves or </w:t>
      </w:r>
      <w:proofErr w:type="spellStart"/>
      <w:r>
        <w:rPr>
          <w:sz w:val="24"/>
          <w:szCs w:val="24"/>
        </w:rPr>
        <w:t>iModulons</w:t>
      </w:r>
      <w:proofErr w:type="spellEnd"/>
      <w:r>
        <w:rPr>
          <w:sz w:val="24"/>
          <w:szCs w:val="24"/>
        </w:rPr>
        <w:t xml:space="preserve"> (Figure 6 and </w:t>
      </w:r>
      <w:del w:id="508" w:author="Mathias Jönsson" w:date="2025-01-19T07:58:00Z" w16du:dateUtc="2025-01-18T20:58:00Z">
        <w:r w:rsidDel="009C7DA8">
          <w:rPr>
            <w:sz w:val="24"/>
            <w:szCs w:val="24"/>
          </w:rPr>
          <w:delText xml:space="preserve">Supplementary </w:delText>
        </w:r>
      </w:del>
      <w:r>
        <w:rPr>
          <w:sz w:val="24"/>
          <w:szCs w:val="24"/>
        </w:rPr>
        <w:t xml:space="preserve">Table </w:t>
      </w:r>
      <w:ins w:id="509" w:author="Mathias Jönsson" w:date="2025-01-19T07:58:00Z" w16du:dateUtc="2025-01-18T20:58:00Z">
        <w:r w:rsidR="009C7DA8">
          <w:rPr>
            <w:sz w:val="24"/>
            <w:szCs w:val="24"/>
          </w:rPr>
          <w:t>S</w:t>
        </w:r>
      </w:ins>
      <w:ins w:id="510" w:author="Mathias Jönsson" w:date="2025-01-19T09:40:00Z" w16du:dateUtc="2025-01-18T22:40:00Z">
        <w:r w:rsidR="00771C4E">
          <w:rPr>
            <w:sz w:val="24"/>
            <w:szCs w:val="24"/>
          </w:rPr>
          <w:t>3.2</w:t>
        </w:r>
      </w:ins>
      <w:del w:id="511" w:author="Mathias Jönsson" w:date="2025-01-19T09:10:00Z" w16du:dateUtc="2025-01-18T22:10:00Z">
        <w:r w:rsidDel="00231B05">
          <w:rPr>
            <w:sz w:val="24"/>
            <w:szCs w:val="24"/>
          </w:rPr>
          <w:delText>3.2</w:delText>
        </w:r>
      </w:del>
      <w:r>
        <w:rPr>
          <w:sz w:val="24"/>
          <w:szCs w:val="24"/>
        </w:rPr>
        <w:t xml:space="preserve">). Notably, the expression levels of Group 1 primary Sigma factors </w:t>
      </w:r>
      <w:proofErr w:type="spellStart"/>
      <w:r>
        <w:rPr>
          <w:i/>
          <w:sz w:val="24"/>
          <w:szCs w:val="24"/>
        </w:rPr>
        <w:t>hrdD</w:t>
      </w:r>
      <w:proofErr w:type="spellEnd"/>
      <w:r>
        <w:rPr>
          <w:sz w:val="24"/>
          <w:szCs w:val="24"/>
        </w:rPr>
        <w:t xml:space="preserve"> (XNR_RS10635) and </w:t>
      </w:r>
      <w:proofErr w:type="spellStart"/>
      <w:r>
        <w:rPr>
          <w:i/>
          <w:sz w:val="24"/>
          <w:szCs w:val="24"/>
        </w:rPr>
        <w:t>hrdA</w:t>
      </w:r>
      <w:proofErr w:type="spellEnd"/>
      <w:r>
        <w:rPr>
          <w:sz w:val="24"/>
          <w:szCs w:val="24"/>
        </w:rPr>
        <w:t xml:space="preserve"> (XNR_RS22170) exhibited significant correlations with multiple </w:t>
      </w:r>
      <w:proofErr w:type="spellStart"/>
      <w:r>
        <w:rPr>
          <w:sz w:val="24"/>
          <w:szCs w:val="24"/>
        </w:rPr>
        <w:t>iModulons</w:t>
      </w:r>
      <w:proofErr w:type="spellEnd"/>
      <w:r>
        <w:rPr>
          <w:sz w:val="24"/>
          <w:szCs w:val="24"/>
        </w:rPr>
        <w:t xml:space="preserve">, including Cell membrane, </w:t>
      </w:r>
      <w:proofErr w:type="spellStart"/>
      <w:r>
        <w:rPr>
          <w:sz w:val="24"/>
          <w:szCs w:val="24"/>
        </w:rPr>
        <w:t>RpoS</w:t>
      </w:r>
      <w:proofErr w:type="spellEnd"/>
      <w:r>
        <w:rPr>
          <w:sz w:val="24"/>
          <w:szCs w:val="24"/>
        </w:rPr>
        <w:t>, Amino acid transport, and Carbohydrate metabolism-2 (Figure 6). Furthermore, some Group 4 sigma factors such as XNR_RS17485, XNR_RS14850 (</w:t>
      </w:r>
      <w:proofErr w:type="spellStart"/>
      <w:r>
        <w:rPr>
          <w:i/>
          <w:sz w:val="24"/>
          <w:szCs w:val="24"/>
        </w:rPr>
        <w:t>sigT</w:t>
      </w:r>
      <w:proofErr w:type="spellEnd"/>
      <w:r>
        <w:rPr>
          <w:sz w:val="24"/>
          <w:szCs w:val="24"/>
        </w:rPr>
        <w:t xml:space="preserve">), and XNR_RS19540, are significantly correlated with several large </w:t>
      </w:r>
      <w:proofErr w:type="spellStart"/>
      <w:r>
        <w:rPr>
          <w:sz w:val="24"/>
          <w:szCs w:val="24"/>
        </w:rPr>
        <w:t>iModulons</w:t>
      </w:r>
      <w:proofErr w:type="spellEnd"/>
      <w:r>
        <w:rPr>
          <w:sz w:val="24"/>
          <w:szCs w:val="24"/>
        </w:rPr>
        <w:t xml:space="preserve">, including </w:t>
      </w:r>
      <w:proofErr w:type="spellStart"/>
      <w:proofErr w:type="gramStart"/>
      <w:r>
        <w:rPr>
          <w:sz w:val="24"/>
          <w:szCs w:val="24"/>
        </w:rPr>
        <w:t>Surugamide</w:t>
      </w:r>
      <w:proofErr w:type="spellEnd"/>
      <w:r>
        <w:rPr>
          <w:sz w:val="24"/>
          <w:szCs w:val="24"/>
        </w:rPr>
        <w:t xml:space="preserve">, </w:t>
      </w:r>
      <w:proofErr w:type="spellStart"/>
      <w:r>
        <w:rPr>
          <w:sz w:val="24"/>
          <w:szCs w:val="24"/>
        </w:rPr>
        <w:t>WblA</w:t>
      </w:r>
      <w:proofErr w:type="spellEnd"/>
      <w:proofErr w:type="gramEnd"/>
      <w:r>
        <w:rPr>
          <w:sz w:val="24"/>
          <w:szCs w:val="24"/>
        </w:rPr>
        <w:t xml:space="preserve">, </w:t>
      </w:r>
      <w:proofErr w:type="spellStart"/>
      <w:r>
        <w:rPr>
          <w:sz w:val="24"/>
          <w:szCs w:val="24"/>
        </w:rPr>
        <w:t>WhiH</w:t>
      </w:r>
      <w:proofErr w:type="spellEnd"/>
      <w:r>
        <w:rPr>
          <w:sz w:val="24"/>
          <w:szCs w:val="24"/>
        </w:rPr>
        <w:t xml:space="preserve">, and </w:t>
      </w:r>
      <w:proofErr w:type="spellStart"/>
      <w:r>
        <w:rPr>
          <w:sz w:val="24"/>
          <w:szCs w:val="24"/>
        </w:rPr>
        <w:t>RpoS</w:t>
      </w:r>
      <w:proofErr w:type="spellEnd"/>
      <w:r>
        <w:rPr>
          <w:sz w:val="24"/>
          <w:szCs w:val="24"/>
        </w:rPr>
        <w:t xml:space="preserve">, suggesting potential global regulatory roles for these factors, meriting further investigation. </w:t>
      </w:r>
    </w:p>
    <w:p w14:paraId="000000D2" w14:textId="77777777" w:rsidR="00641530" w:rsidRDefault="00641530"/>
    <w:p w14:paraId="000000D3" w14:textId="77777777" w:rsidR="00641530" w:rsidRDefault="00000000">
      <w:r>
        <w:rPr>
          <w:noProof/>
        </w:rPr>
        <w:drawing>
          <wp:inline distT="114300" distB="114300" distL="114300" distR="114300" wp14:anchorId="20705F4B" wp14:editId="12049152">
            <wp:extent cx="5734050" cy="40340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b="40180"/>
                    <a:stretch>
                      <a:fillRect/>
                    </a:stretch>
                  </pic:blipFill>
                  <pic:spPr>
                    <a:xfrm>
                      <a:off x="0" y="0"/>
                      <a:ext cx="5734050" cy="4034075"/>
                    </a:xfrm>
                    <a:prstGeom prst="rect">
                      <a:avLst/>
                    </a:prstGeom>
                    <a:ln/>
                  </pic:spPr>
                </pic:pic>
              </a:graphicData>
            </a:graphic>
          </wp:inline>
        </w:drawing>
      </w:r>
    </w:p>
    <w:p w14:paraId="000000D4" w14:textId="77777777" w:rsidR="00641530" w:rsidRDefault="00000000">
      <w:pPr>
        <w:rPr>
          <w:rFonts w:ascii="Times New Roman" w:eastAsia="Times New Roman" w:hAnsi="Times New Roman" w:cs="Times New Roman"/>
          <w:b/>
          <w:i/>
        </w:rPr>
      </w:pPr>
      <w:r>
        <w:rPr>
          <w:rFonts w:ascii="Times New Roman" w:eastAsia="Times New Roman" w:hAnsi="Times New Roman" w:cs="Times New Roman"/>
          <w:b/>
          <w:i/>
        </w:rPr>
        <w:t xml:space="preserve">Figure 6. Sigma and related factors activity with </w:t>
      </w:r>
      <w:proofErr w:type="spellStart"/>
      <w:r>
        <w:rPr>
          <w:rFonts w:ascii="Times New Roman" w:eastAsia="Times New Roman" w:hAnsi="Times New Roman" w:cs="Times New Roman"/>
          <w:b/>
          <w:i/>
        </w:rPr>
        <w:t>iModulons</w:t>
      </w:r>
      <w:proofErr w:type="spellEnd"/>
      <w:r>
        <w:rPr>
          <w:rFonts w:ascii="Times New Roman" w:eastAsia="Times New Roman" w:hAnsi="Times New Roman" w:cs="Times New Roman"/>
          <w:b/>
          <w:i/>
        </w:rPr>
        <w:t>.</w:t>
      </w:r>
      <w:r>
        <w:rPr>
          <w:rFonts w:ascii="Times New Roman" w:eastAsia="Times New Roman" w:hAnsi="Times New Roman" w:cs="Times New Roman"/>
          <w:i/>
        </w:rPr>
        <w:t xml:space="preserve"> Gene/</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Network analysis of Sigma, anti-sigma, anti-anti-sigma factors (circles), and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(diamonds) activities across the transcriptional compendium. Node size depicts the number of connections in the network. Nodes in the clusters are significantly correlated. </w:t>
      </w:r>
      <w:r>
        <w:rPr>
          <w:rFonts w:ascii="Times New Roman" w:eastAsia="Times New Roman" w:hAnsi="Times New Roman" w:cs="Times New Roman"/>
          <w:b/>
          <w:i/>
        </w:rPr>
        <w:t xml:space="preserve"> </w:t>
      </w:r>
    </w:p>
    <w:p w14:paraId="000000D5" w14:textId="77777777" w:rsidR="00641530" w:rsidRDefault="00641530">
      <w:pPr>
        <w:rPr>
          <w:rFonts w:ascii="Times New Roman" w:eastAsia="Times New Roman" w:hAnsi="Times New Roman" w:cs="Times New Roman"/>
          <w:i/>
          <w:sz w:val="24"/>
          <w:szCs w:val="24"/>
        </w:rPr>
      </w:pPr>
    </w:p>
    <w:p w14:paraId="000000D6" w14:textId="77777777" w:rsidR="00641530" w:rsidRDefault="00000000">
      <w:pPr>
        <w:pStyle w:val="Heading2"/>
      </w:pPr>
      <w:bookmarkStart w:id="512" w:name="_heading=h.3j2qqm3" w:colFirst="0" w:colLast="0"/>
      <w:bookmarkEnd w:id="512"/>
      <w:r>
        <w:t>Discussion</w:t>
      </w:r>
    </w:p>
    <w:p w14:paraId="000000D7" w14:textId="14B9EF30" w:rsidR="00641530" w:rsidRDefault="00000000">
      <w:pPr>
        <w:rPr>
          <w:sz w:val="24"/>
          <w:szCs w:val="24"/>
        </w:rPr>
      </w:pPr>
      <w:r>
        <w:rPr>
          <w:sz w:val="24"/>
          <w:szCs w:val="24"/>
        </w:rPr>
        <w:t xml:space="preserve">By applying a machine learning algorithm, ICA, to a large compendium of both in-house generated and publicly available RNA-Seq datasets, we have identified 78 </w:t>
      </w:r>
      <w:proofErr w:type="spellStart"/>
      <w:r>
        <w:rPr>
          <w:sz w:val="24"/>
          <w:szCs w:val="24"/>
        </w:rPr>
        <w:t>iModulons</w:t>
      </w:r>
      <w:proofErr w:type="spellEnd"/>
      <w:r>
        <w:rPr>
          <w:sz w:val="24"/>
          <w:szCs w:val="24"/>
        </w:rPr>
        <w:t xml:space="preserve"> which provide a systems-level view of the transcriptome and a window into the complex TRN of </w:t>
      </w:r>
      <w:r>
        <w:rPr>
          <w:i/>
          <w:sz w:val="24"/>
          <w:szCs w:val="24"/>
        </w:rPr>
        <w:t>S. albidoflavus</w:t>
      </w:r>
      <w:del w:id="513" w:author="Mathias Jönsson" w:date="2025-01-17T13:46:00Z" w16du:dateUtc="2025-01-17T02:46:00Z">
        <w:r w:rsidDel="00154001">
          <w:rPr>
            <w:sz w:val="24"/>
            <w:szCs w:val="24"/>
          </w:rPr>
          <w:delText xml:space="preserve"> </w:delText>
        </w:r>
      </w:del>
      <w:r w:rsidR="00270D8F">
        <w:rPr>
          <w:sz w:val="24"/>
          <w:szCs w:val="24"/>
        </w:rPr>
        <w:fldChar w:fldCharType="begin"/>
      </w:r>
      <w:r w:rsidR="004E1CDA">
        <w:rPr>
          <w:sz w:val="24"/>
          <w:szCs w:val="24"/>
        </w:rPr>
        <w:instrText xml:space="preserve"> ADDIN ZOTERO_ITEM CSL_CITATION {"citationID":"VVITxnQ4","properties":{"formattedCitation":"\\super 3,24,39,40\\nosupersub{}","plainCitation":"3,24,39,40","noteIndex":0},"citationItems":[{"id":8,"uris":["http://zotero.org/users/local/Ts7jirce/items/XHQ4JYUB"],"itemData":{"id":8,"type":"article-journal","container-title":"Nature","DOI":"10.1038/417141a","ISSN":"0028-0836, 1476-4687","issue":"6885","journalAbbreviation":"Nature","language":"en","license":"http://www.springer.com/tdm","page":"141-147","source":"DOI.org (Crossref)","title":"Complete genome sequence of the model actinomycete Streptomyces coelicolor A3(2)","volume":"417","author":[{"family":"Bentley","given":"S. D."},{"family":"Chater","given":"K. F."},{"family":"Cerdeño-Tárraga","given":"A.-M."},{"family":"Challis","given":"G. L."},{"family":"Thomson","given":"N. R."},{"family":"James","given":"K. D."},{"family":"Harris","given":"D. E."},{"family":"Quail","given":"M. A."},{"family":"Kieser","given":"H."},{"family":"Harper","given":"D."},{"family":"Bateman","given":"A."},{"family":"Brown","given":"S."},{"family":"Chandra","given":"G."},{"family":"Chen","given":"C. W."},{"family":"Collins","given":"M."},{"family":"Cronin","given":"A."},{"family":"Fraser","given":"A."},{"family":"Goble","given":"A."},{"family":"Hidalgo","given":"J."},{"family":"Hornsby","given":"T."},{"family":"Howarth","given":"S."},{"family":"Huang","given":"C.-H."},{"family":"Kieser","given":"T."},{"family":"Larke","given":"L."},{"family":"Murphy","given":"L."},{"family":"Oliver","given":"K."},{"family":"O'Neil","given":"S."},{"family":"Rabbinowitsch","given":"E."},{"family":"Rajandream","given":"M.-A."},{"family":"Rutherford","given":"K."},{"family":"Rutter","given":"S."},{"family":"Seeger","given":"K."},{"family":"Saunders","given":"D."},{"family":"Sharp","given":"S."},{"family":"Squares","given":"R."},{"family":"Squares","given":"S."},{"family":"Taylor","given":"K."},{"family":"Warren","given":"T."},{"family":"Wietzorrek","given":"A."},{"family":"Woodward","given":"J."},{"family":"Barrell","given":"B. G."},{"family":"Parkhill","given":"J."},{"family":"Hopwood","given":"D. A."}],"issued":{"date-parts":[["2002",5]]}}},{"id":42,"uris":["http://zotero.org/users/local/Ts7jirce/items/UIVV46UQ"],"itemData":{"id":42,"type":"article-journal","abstract":"Abstract\n            \n              Background\n              \n                The\n                Streptomyces albus\n                J1074 strain is one of the most widely used chassis for the heterologous production of bioactive natural products. The fast growth and an efficient genetic system make this strain an attractive model for expressing cryptic biosynthetic pathways to aid drug discovery.\n              \n            \n            \n              Results\n              \n                To improve its capabilities for the heterologous expression of biosynthetic gene clusters, the complete genomic sequence of\n                S. albus\n                J1074 was obtained. With a size of 6,841,649 bp, coding for 5,832 genes, its genome is the smallest within the genus streptomycetes. Genome analysis revealed a strong tendency to reduce the number of genetic duplicates. The whole transcriptomes were sequenced at different time points to identify the early metabolic switch from the exponential to the stationary phase in\n                S. albus\n                J1074.\n              \n            \n            \n              Conclusions\n              \n                S. albus\n                J1074 carries the smallest genome among the completely sequenced species of the genus\n                Streptomyces\n                . The detailed genome and transcriptome analysis discloses its capability to serve as a premium host for the heterologous production of natural products. Moreover, the genome revealed 22 additional putative secondary metabolite gene clusters that reinforce the strain’s potential for natural product synthesis.","container-title":"BMC Genomics","DOI":"10.1186/1471-2164-15-97","ISSN":"1471-2164","issue":"1","journalAbbreviation":"BMC Genomics","language":"en","page":"97","source":"DOI.org (Crossref)","title":"Insights into naturally minimised Streptomyces albus J1074 genome","volume":"15","author":[{"family":"Zaburannyi","given":"Nestor"},{"family":"Rabyk","given":"Mariia"},{"family":"Ostash","given":"Bohdan"},{"family":"Fedorenko","given":"Victor"},{"family":"Luzhetskyy","given":"Andriy"}],"issued":{"date-parts":[["2014",12]]}}},{"id":105,"uris":["http://zotero.org/users/local/Ts7jirce/items/F95ZDKQ3"],"itemData":{"id":105,"type":"article-journal","abstract":"Abstract\n            \n              Background\n              \n                The onset of antibiotics production in\n                Streptomyces\n                species is co-ordinated with differentiation events. An understanding of the genetic circuits that regulate these coupled biological phenomena is essential to discover and engineer the pharmacologically important natural products made by these species. The availability of genomic tools and access to a large warehouse of transcriptome data for the model organism,\n                Streptomyces coelicolor\n                , provides incentive to decipher the intricacies of the regulatory cascades and develop biologically meaningful hypotheses.\n              \n            \n            \n              Results\n              \n                In this study, more than 500 samples of genome-wide temporal transcriptome data, comprising wild-type and more than 25 regulatory gene mutants of\n                Streptomyces coelicolor\n                probed across multiple stress and medium conditions, were investigated. Information based on transcript and functional similarity was used to update a previously-predicted whole-genome operon map and further applied to predict transcriptional networks constituting modules enriched in diverse functions such as secondary metabolism, and sigma factor. The predicted network displays a scale-free architecture with a small-world property observed in many biological networks. The networks were further investigated to identify functionally-relevant modules that exhibit functional coherence and a consensus motif in the promoter elements indicative of DNA-binding elements.\n              \n            \n            \n              Conclusions\n              \n                Despite the enormous experimental as well as computational challenges, a systems approach for integrating diverse genome-scale datasets to elucidate complex regulatory networks is beginning to emerge. We present an integrated analysis of transcriptome data and genomic features to refine a whole-genome operon map and to construct regulatory networks at the cistron level in\n                Streptomyces coelicolor\n                . The functionally-relevant modules identified in this study pose as potential targets for further studies and verification.","container-title":"BMC Genomics","DOI":"10.1186/1471-2164-11-578","ISSN":"1471-2164","issue":"1","journalAbbreviation":"BMC Genomics","language":"en","page":"578","source":"DOI.org (Crossref)","title":"Genome-wide inference of regulatory networks in Streptomyces coelicolor","volume":"11","author":[{"family":"Castro-Melchor","given":"Marlene"},{"family":"Charaniya","given":"Salim"},{"family":"Karypis","given":"George"},{"family":"Takano","given":"Eriko"},{"family":"Hu","given":"Wei-Shou"}],"issued":{"date-parts":[["2010",12]]}}},{"id":107,"uris":["http://zotero.org/users/local/Ts7jirce/items/L9GXGB3G"],"itemData":{"id":107,"type":"article-journal","container-title":"Biochimica et Biophysica Acta (BBA) - Gene Regulatory Mechanisms","DOI":"10.1016/j.bbagrm.2015.06.007","ISSN":"18749399","issue":"8","journalAbbreviation":"Biochimica et Biophysica Acta (BBA) - Gene Regulatory Mechanisms","language":"en","page":"1017-1039","source":"DOI.org (Crossref)","title":"An overview on transcriptional regulators in Streptomyces","volume":"1849","author":[{"family":"Romero-Rodríguez","given":"Alba"},{"family":"Robledo-Casados","given":"Ivonne"},{"family":"Sánchez","given":"Sergio"}],"issued":{"date-parts":[["2015",8]]}}}],"schema":"https://github.com/citation-style-language/schema/raw/master/csl-citation.json"} </w:instrText>
      </w:r>
      <w:r w:rsidR="00270D8F">
        <w:rPr>
          <w:sz w:val="24"/>
          <w:szCs w:val="24"/>
        </w:rPr>
        <w:fldChar w:fldCharType="separate"/>
      </w:r>
      <w:r w:rsidR="004E1CDA" w:rsidRPr="004E1CDA">
        <w:rPr>
          <w:sz w:val="24"/>
          <w:vertAlign w:val="superscript"/>
        </w:rPr>
        <w:t>3,24,39,40</w:t>
      </w:r>
      <w:r w:rsidR="00270D8F">
        <w:rPr>
          <w:sz w:val="24"/>
          <w:szCs w:val="24"/>
        </w:rPr>
        <w:fldChar w:fldCharType="end"/>
      </w:r>
      <w:del w:id="514" w:author="Mathias Jönsson" w:date="2025-01-17T12:30:00Z" w16du:dateUtc="2025-01-17T01:30:00Z">
        <w:r w:rsidDel="00270D8F">
          <w:rPr>
            <w:sz w:val="24"/>
            <w:szCs w:val="24"/>
          </w:rPr>
          <w:delText>(3, 24, 59, 60)</w:delText>
        </w:r>
      </w:del>
      <w:r>
        <w:rPr>
          <w:sz w:val="24"/>
          <w:szCs w:val="24"/>
        </w:rPr>
        <w:t xml:space="preserve">. </w:t>
      </w:r>
      <w:sdt>
        <w:sdtPr>
          <w:tag w:val="goog_rdk_106"/>
          <w:id w:val="-736781887"/>
        </w:sdtPr>
        <w:sdtContent>
          <w:del w:id="515" w:author="Mathias Jönsson" w:date="2024-11-20T02:49:00Z">
            <w:r>
              <w:rPr>
                <w:sz w:val="24"/>
                <w:szCs w:val="24"/>
              </w:rPr>
              <w:delText>Similar to</w:delText>
            </w:r>
          </w:del>
        </w:sdtContent>
      </w:sdt>
      <w:sdt>
        <w:sdtPr>
          <w:tag w:val="goog_rdk_107"/>
          <w:id w:val="-654602430"/>
        </w:sdtPr>
        <w:sdtContent>
          <w:ins w:id="516" w:author="Mathias Jönsson" w:date="2024-11-20T02:49:00Z">
            <w:r>
              <w:rPr>
                <w:sz w:val="24"/>
                <w:szCs w:val="24"/>
              </w:rPr>
              <w:t>Like</w:t>
            </w:r>
          </w:ins>
        </w:sdtContent>
      </w:sdt>
      <w:r>
        <w:rPr>
          <w:sz w:val="24"/>
          <w:szCs w:val="24"/>
        </w:rPr>
        <w:t xml:space="preserve"> previous studies, this modularization of the TRN resulted in new discoveries, including co-regulation of peripheral gene clusters with BGCs, putative regulators, numerous uncharacterized genes which are promising targets for future research, and provided a detailed </w:t>
      </w:r>
      <w:r>
        <w:rPr>
          <w:sz w:val="24"/>
          <w:szCs w:val="24"/>
        </w:rPr>
        <w:lastRenderedPageBreak/>
        <w:t>compendium of growth conditions and their effect on the TRN</w:t>
      </w:r>
      <w:del w:id="517" w:author="Mathias Jönsson" w:date="2025-01-17T13:46:00Z" w16du:dateUtc="2025-01-17T02:46:00Z">
        <w:r w:rsidDel="00745121">
          <w:rPr>
            <w:sz w:val="24"/>
            <w:szCs w:val="24"/>
          </w:rPr>
          <w:delText xml:space="preserve"> </w:delText>
        </w:r>
      </w:del>
      <w:r w:rsidR="00932A5D">
        <w:rPr>
          <w:sz w:val="24"/>
          <w:szCs w:val="24"/>
        </w:rPr>
        <w:fldChar w:fldCharType="begin"/>
      </w:r>
      <w:r w:rsidR="004E1CDA">
        <w:rPr>
          <w:sz w:val="24"/>
          <w:szCs w:val="24"/>
        </w:rPr>
        <w:instrText xml:space="preserve"> ADDIN ZOTERO_ITEM CSL_CITATION {"citationID":"Y7CjavKc","properties":{"formattedCitation":"\\super 28\\uc0\\u8211{}32,38,41\\uc0\\u8211{}43\\nosupersub{}","plainCitation":"28–32,38,41–43","noteIndex":0},"citationItems":[{"id":50,"uris":["http://zotero.org/users/local/Ts7jirce/items/R4GV3K3D"],"itemData":{"id":50,"type":"article-journal","abstract":"Abstract\n            Independent component analysis (ICA) of bacterial transcriptomes has emerged as a powerful tool for obtaining co-regulated, independently-modulated gene sets (iModulons), inferring their activities across a range of conditions, and enabling their association to known genetic regulators. By grouping and analyzing genes based on observations from big data alone, iModulons can provide a novel perspective into how the composition of the transcriptome adapts to environmental conditions. Here, we present iModulonDB (imodulondb.org), a knowledgebase of prokaryotic transcriptional regulation computed from high-quality transcriptomic datasets using ICA. Users select an organism from the home page and then search or browse the curated iModulons that make up its transcriptome. Each iModulon and gene has its own interactive dashboard, featuring plots and tables with clickable, hoverable, and downloadable features. This site enhances research by presenting scientists of all backgrounds with co-expressed gene sets and their activity levels, which lead to improved understanding of regulator-gene relationships, discovery of transcription factors, and the elucidation of unexpected relationships between conditions and genetic regulatory activity. The current release of iModulonDB covers three organisms (Escherichia coli, Staphylococcus aureus and Bacillus subtilis) with 204 iModulons, and can be expanded to cover many additional organisms.","container-title":"Nucleic Acids Research","DOI":"10.1093/nar/gkaa810","ISSN":"0305-1048, 1362-4962","issue":"D1","language":"en","license":"http://creativecommons.org/licenses/by/4.0/","page":"D112-D120","source":"DOI.org (Crossref)","title":"iModulonDB: a knowledgebase of microbial transcriptional regulation derived from machine learning","title-short":"iModulonDB","volume":"49","author":[{"family":"Rychel","given":"Kevin"},{"family":"Decker","given":"Katherine"},{"family":"Sastry","given":"Anand V"},{"family":"Phaneuf","given":"Patrick V"},{"family":"Poudel","given":"Saugat"},{"family":"Palsson","given":"Bernhard O"}],"issued":{"date-parts":[["2021",1,8]]}}},{"id":52,"uris":["http://zotero.org/users/local/Ts7jirce/items/3XM5EUMQ"],"itemData":{"id":52,"type":"article-journal","abstract":"Abstract\n            \n              Underlying cellular responses is a transcriptional regulatory network (TRN) that modulates gene expression. A useful description of the TRN would decompose the transcriptome into targeted effects of individual transcriptional regulators. Here, we apply unsupervised machine learning to a diverse compendium of over 250 high-quality\n              Escherichia coli\n              RNA-seq datasets to identify 92 statistically independent signals that modulate the expression of specific gene sets. We show that 61 of these transcriptomic signals represent the effects of currently characterized transcriptional regulators. Condition-specific activation of signals is validated by exposure of\n              E. coli\n              to new environmental conditions. The resulting decomposition of the transcriptome provides: a mechanistic, systems-level, network-based explanation of responses to environmental and genetic perturbations; a guide to gene and regulator function discovery; and a basis for characterizing transcriptomic differences in multiple strains. Taken together, our results show that signal summation describes the composition of a model prokaryotic transcriptome.","container-title":"Nature Communications","DOI":"10.1038/s41467-019-13483-w","ISSN":"2041-1723","issue":"1","journalAbbreviation":"Nat Commun","language":"en","page":"5536","source":"DOI.org (Crossref)","title":"The Escherichia coli transcriptome mostly consists of independently regulated modules","volume":"10","author":[{"family":"Sastry","given":"Anand V."},{"family":"Gao","given":"Ye"},{"family":"Szubin","given":"Richard"},{"family":"Hefner","given":"Ying"},{"family":"Xu","given":"Sibei"},{"family":"Kim","given":"Donghyuk"},{"family":"Choudhary","given":"Kumari Sonal"},{"family":"Yang","given":"Laurence"},{"family":"King","given":"Zachary A."},{"family":"Palsson","given":"Bernhard O."}],"issued":{"date-parts":[["2019",12,4]]}}},{"id":54,"uris":["http://zotero.org/users/local/Ts7jirce/items/F86TVFET"],"itemData":{"id":54,"type":"article-journal","abstract":"Abstract\n            Transcriptomic data is accumulating rapidly; thus, scalable methods for extracting knowledge from this data are critical. Here, we assembled a top-down expression and regulation knowledge base for Escherichia coli. The expression component is a 1035-sample, high-quality RNA-seq compendium consisting of data generated in our lab using a single experimental protocol. The compendium contains diverse growth conditions, including: 9 media; 39 supplements, including antibiotics; 42 heterologous proteins; and 76 gene knockouts. Using this resource, we elucidated global expression patterns. We used machine learning to extract 201 modules that account for 86% of known regulatory interactions, creating the regulatory component. With these modules, we identified two novel regulons and quantified systems-level regulatory responses. We also integrated 1675 curated, publicly-available transcriptomes into the resource. We demonstrated workflows for analyzing new data against this knowledge base via deconstruction of regulation during aerobic transition. This resource illuminates the E. coli transcriptome at scale and provides a blueprint for top-down transcriptomic analysis of non-model organisms.","container-title":"Nucleic Acids Research","DOI":"10.1093/nar/gkad750","ISSN":"0305-1048, 1362-4962","issue":"19","language":"en","license":"https://creativecommons.org/licenses/by-nc/4.0/","page":"10176-10193","source":"DOI.org (Crossref)","title":"A multi-scale expression and regulation knowledge base for &lt;i&gt;Escherichia coli&lt;/i&gt;","volume":"51","author":[{"family":"Lamoureux","given":"Cameron R"},{"family":"Decker","given":"Katherine T"},{"family":"Sastry","given":"Anand V"},{"family":"Rychel","given":"Kevin"},{"family":"Gao","given":"Ye"},{"family":"McConn","given":"John Luke"},{"family":"Zielinski","given":"Daniel C"},{"family":"Palsson","given":"Bernhard O"}],"issued":{"date-parts":[["2023",10,27]]}}},{"id":56,"uris":["http://zotero.org/users/local/Ts7jirce/items/BULMB6XR"],"itemData":{"id":56,"type":"article-journal","abstract":"Abstract\n            \n              The transcriptional regulatory network (TRN) of\n              Bacillus subtilis\n              coordinates cellular functions of fundamental interest, including metabolism, biofilm formation, and sporulation. Here, we use unsupervised machine learning to modularize the transcriptome and quantitatively describe regulatory activity under diverse conditions, creating an unbiased summary of gene expression. We obtain 83 independently modulated gene sets that explain most of the variance in expression and demonstrate that 76% of them represent the effects of known regulators. The TRN structure and its condition-dependent activity uncover putative or recently discovered roles for at least five regulons, such as a relationship between histidine utilization and quorum sensing. The TRN also facilitates quantification of population-level sporulation states. As this TRN covers the majority of the transcriptome and concisely characterizes the global expression state, it could inform research on nearly every aspect of transcriptional regulation in\n              B. subtilis\n              .","container-title":"Nature Communications","DOI":"10.1038/s41467-020-20153-9","ISSN":"2041-1723","issue":"1","journalAbbreviation":"Nat Commun","language":"en","page":"6338","source":"DOI.org (Crossref)","title":"Machine learning uncovers independently regulated modules in the Bacillus subtilis transcriptome","volume":"11","author":[{"family":"Rychel","given":"Kevin"},{"family":"Sastry","given":"Anand V."},{"family":"Palsson","given":"Bernhard O."}],"issued":{"date-parts":[["2020",12,11]]}}},{"id":58,"uris":["http://zotero.org/users/local/Ts7jirce/items/VK94LNFQ"],"itemData":{"id":58,"type":"article-journal","abstract":"Mycobacterium tuberculosis\n              H37Rv is one of the world's most impactful pathogens, and a large part of the success of the organism relies on the differential expression of its genes to adapt to its environment. The expression of the organism's genes is driven primarily by its transcriptional regulatory network, and most research on the TRN focuses on identifying and quantifying clusters of coregulated genes known as regulons.\n            \n          , \n            ABSTRACT\n            \n              Mycobacterium tuberculosis\n              is one of the most consequential human bacterial pathogens, posing a serious challenge to 21st century medicine. A key feature of its pathogenicity is its ability to adapt its transcriptional response to environmental stresses through its transcriptional regulatory network (TRN). While many studies have sought to characterize specific portions of the\n              M. tuberculosis\n              TRN, and some studies have performed system-level analysis, few have been able to provide a network-based model of the TRN that also provides the relative shifts in transcriptional regulator activity triggered by changing environments. Here, we compiled a compendium of nearly 650 publicly available, high quality\n              M. tuberculosis\n              RNA-sequencing data sets and applied an unsupervised machine learning method to obtain a quantitative, top-down TRN. It consists of 80 independently modulated gene sets known as “iModulons,” 41 of which correspond to known regulons. These iModulons explain 61% of the variance in the organism’s transcriptional response. We show that iModulons (i) reveal the function of poorly characterized regulons, (ii) describe the transcriptional shifts that occur during environmental changes such as shifting carbon sources, oxidative stress, and infection events, and (iii) identify intrinsic clusters of regulons that link several important metabolic systems, including lipid, cholesterol, and sulfur metabolism. This transcriptome-wide analysis of the\n              M. tuberculosis\n              TRN informs future research on effective ways to study and manipulate its transcriptional regulation and presents a knowledge-enhanced database of all published high-quality RNA-seq data for this organism to date.\n            \n            \n              IMPORTANCE\n              Mycobacterium tuberculosis\n              H37Rv is one of the world's most impactful pathogens, and a large part of the success of the organism relies on the differential expression of its genes to adapt to its environment. The expression of the organism's genes is driven primarily by its transcriptional regulatory network, and most research on the TRN focuses on identifying and quantifying clusters of coregulated genes known as regulons. While previous studies have relied on molecular measurements, in the manuscript we utilized an alternative technique that performs machine learning to a large data set of transcriptomic data. This approach is less reliant on hypotheses about the role of specific regulatory systems and allows for the discovery of new biological findings for already collected data. A better understanding of the structure of the\n              M. tuberculosis\n              TRN will have important implications in the design of improved therapeutic approaches.","container-title":"mSphere","DOI":"10.1128/msphere.00033-22","ISSN":"2379-5042","issue":"2","journalAbbreviation":"mSphere","language":"en","page":"e00033-22","source":"DOI.org (Crossref)","title":"Machine Learning of All Mycobacterium tuberculosis H37Rv RNA-seq Data Reveals a Structured Interplay between Metabolism, Stress Response, and Infection","volume":"7","author":[{"family":"Yoo","given":"Reo"},{"family":"Rychel","given":"Kevin"},{"family":"Poudel","given":"Saugat"},{"family":"Al-bulushi","given":"Tahani"},{"family":"Yuan","given":"Yuan"},{"family":"Chauhan","given":"Siddharth"},{"family":"Lamoureux","given":"Cameron"},{"family":"Palsson","given":"Bernhard O."},{"family":"Sastry","given":"Anand"}],"editor":[{"family":"Tringe","given":"Susannah Green"}],"issued":{"date-parts":[["2022",4,27]]}}},{"id":103,"uris":["http://zotero.org/users/local/Ts7jirce/items/TJCZ2JQJ"],"itemData":{"id":103,"type":"article-journal","abstract":"Significance\n            \n              Staphylococcus aureus\n              infections impose an immense burden on the healthcare system. To establish a successful infection in a hostile host environment,\n              S. aureus\n              must coordinate its gene expression to respond to a wide array of challenges. This balancing act is largely orchestrated by the transcriptional regulatory network. Here, we present a model of 29 independently modulated sets of genes that form the basis for a segment of the transcriptional regulatory network in clinical USA300 strains of\n              S. aureus\n              . Using this model, we demonstrate the concerted role of various cellular systems (e.g., metabolism, virulence, and stress response) underlying key physiological responses, including response during blood infection.\n            \n          , \n            \n              The ability of\n              Staphylococcus aureus\n              to infect many different tissue sites is enabled, in part, by its transcriptional regulatory network (TRN) that coordinates its gene expression to respond to different environments. We elucidated the organization and activity of this TRN by applying independent component analysis to a compendium of 108 RNA-sequencing expression profiles from two\n              S. aureus\n              clinical strains (TCH1516 and LAC). ICA decomposed the\n              S. aureus\n              transcriptome into 29 independently modulated sets of genes (i-modulons) that revealed: 1) High confidence associations between 21 i-modulons and known regulators; 2) an association between an i-modulon and σS, whose regulatory role was previously undefined; 3) the regulatory organization of 65 virulence factors in the form of three i-modulons associated with AgrR, SaeR, and Vim-3; 4) the roles of three key transcription factors (CodY, Fur, and CcpA) in coordinating the metabolic and regulatory networks; and 5) a low-dimensional representation, involving the function of few transcription factors of changes in gene expression between two laboratory media (RPMI, cation adjust Mueller Hinton broth) and two physiological media (blood and serum). This representation of the TRN covers 842 genes representing 76% of the variance in gene expression that provides a quantitative reconstruction of transcriptional modules in\n              S. aureus\n              , and a platform enabling its full elucidation.","container-title":"Proceedings of the National Academy of Sciences","DOI":"10.1073/pnas.2008413117","ISSN":"0027-8424, 1091-6490","issue":"29","journalAbbreviation":"Proc. Natl. Acad. Sci. U.S.A.","language":"en","page":"17228-17239","source":"DOI.org (Crossref)","title":"Revealing 29 sets of independently modulated genes in &lt;i&gt;Staphylococcus aureus&lt;/i&gt; , their regulators, and role in key physiological response","volume":"117","author":[{"family":"Poudel","given":"Saugat"},{"family":"Tsunemoto","given":"Hannah"},{"family":"Seif","given":"Yara"},{"family":"Sastry","given":"Anand V."},{"family":"Szubin","given":"Richard"},{"family":"Xu","given":"Sibei"},{"family":"Machado","given":"Henrique"},{"family":"Olson","given":"Connor A."},{"family":"Anand","given":"Amitesh"},{"family":"Pogliano","given":"Joe"},{"family":"Nizet","given":"Victor"},{"family":"Palsson","given":"Bernhard O."}],"issued":{"date-parts":[["2020",7,21]]}}},{"id":108,"uris":["http://zotero.org/users/local/Ts7jirce/items/5H5W7PVC"],"itemData":{"id":108,"type":"article-journal","container-title":"Metabolic Engineering","DOI":"10.1016/j.ymben.2022.04.004","ISSN":"10967176","journalAbbreviation":"Metabolic Engineering","language":"en","page":"297-310","source":"DOI.org (Crossref)","title":"Machine-learning from Pseudomonas putida KT2440 transcriptomes reveals its transcriptional regulatory network","volume":"72","author":[{"family":"Lim","given":"Hyun Gyu"},{"family":"Rychel","given":"Kevin"},{"family":"Sastry","given":"Anand V."},{"family":"Bentley","given":"Gayle J."},{"family":"Mueller","given":"Joshua"},{"family":"Schindel","given":"Heidi S."},{"family":"Larsen","given":"Peter E."},{"family":"Laible","given":"Philip D."},{"family":"Guss","given":"Adam M."},{"family":"Niu","given":"Wei"},{"family":"Johnson","given":"Christopher W."},{"family":"Beckham","given":"Gregg T."},{"family":"Feist","given":"Adam M."},{"family":"Palsson","given":"Bernhard O."}],"issued":{"date-parts":[["2022",7]]}}},{"id":110,"uris":["http://zotero.org/users/local/Ts7jirce/items/9LYZ2GSI"],"itemData":{"id":110,"type":"article-journal","abstract":"Salmonella enterica\n              serovar Typhimurium is a pathogen involved in human nontyphoidal infections. Treating\n              S\n              .\n            \n          , \n            ABSTRACT\n            \n              Establishing transcriptional regulatory networks (TRNs) in bacteria has been limited to well-characterized model strains. Using machine learning methods, we established the transcriptional regulatory networks of six\n              Salmonella enterica\n              serovar Typhimurium strains from their transcriptomes. By decomposing a compendia of RNA sequencing (RNA-seq) data with independent component analysis, we obtained 400 independently modulated sets of genes, called iModulons. We (i) performed pan-genome analysis of the phylogroup structure of\n              S\n              . Typhimurium and analyzed the iModulons against this background, (ii) revealed different genetic signatures in pathogenicity islands that explained phenotypes, (iii) discovered three transport iModulons linked to antibiotic resistance, (iv) described concerted responses to cationic antimicrobial peptides, and (v) uncovered new regulons. Thus, by combining pan-genome and transcriptomic analytics, we revealed variations in TRNs across six strains of serovar Typhimurium.\n            \n            \n              IMPORTANCE\n              Salmonella enterica\n              serovar Typhimurium is a pathogen involved in human nontyphoidal infections. Treating\n              S\n              . Typhimurium infections is difficult due to the species’s dynamic adaptation to its environment, which is dictated by a complex transcriptional regulatory network (TRN) that is different across strains. In this study, we describe the use of independent component analysis to characterize the differential TRNs across the\n              S\n              . Typhimurium pan-genome using a compendium of high-quality RNA-seq data. This approach provided unprecedented insights into the differences between regulation of key cellular functions and pathogenicity in the different strains. The study provides an impetus to initiate a large-scale effort to reveal the TRN differences between the major phylogroups of the pathogenic bacteria, which could fundamentally impact personalizing treatments of bacterial pathogens.","container-title":"mSystems","DOI":"10.1128/msystems.00467-22","ISSN":"2379-5077","issue":"6","journalAbbreviation":"mSystems","language":"en","page":"e00467-22","source":"DOI.org (Crossref)","title":"Pan-Genome Analysis of Transcriptional Regulation in Six Salmonella enterica Serovar Typhimurium Strains Reveals Their Different Regulatory Structures","volume":"7","author":[{"family":"Yuan","given":"Yuan"},{"family":"Seif","given":"Yara"},{"family":"Rychel","given":"Kevin"},{"family":"Yoo","given":"Reo"},{"family":"Chauhan","given":"Siddharth"},{"family":"Poudel","given":"Saugat"},{"family":"Al-bulushi","given":"Tahani"},{"family":"Palsson","given":"Bernhard O."},{"family":"Sastry","given":"Anand V."}],"editor":[{"family":"Byndloss","given":"Mariana X."}],"issued":{"date-parts":[["2022",12,20]]}}},{"id":158,"uris":["http://zotero.org/users/local/Ts7jirce/items/9TMMLJ6M"],"itemData":{"id":158,"type":"article-journal","abstract":"&lt;p&gt;Dynamic cellular responses to environmental constraints are coordinated by the transcriptional regulatory network (TRN), which modulates gene expression. This network controls most fundamental cellular responses, including metabolism, motility, and stress responses. Here, we apply independent component analysis, an unsupervised machine learning approach, to 95 high-quality &lt;italic&gt;Sulfolobus acidocaldarius&lt;/italic&gt; RNA-seq datasets and extract 45 independently modulated gene sets, or iModulons. Together, these iModulons contain 755 genes (32% of the genes identified on the genome) and explain over 70% of the variance in the expression compendium. We show that five modules represent the effects of known transcriptional regulators, and hypothesize that most of the remaining modules represent the effects of uncharacterized regulators. Further analysis of these gene sets results in: (1) the prediction of a DNA export system composed of five uncharacterized genes, (2) expansion of the LysM regulon, and (3) evidence for an as-yet-undiscovered global regulon. Our approach allows for a mechanistic, systems-level elucidation of an extremophile’s responses to biological perturbations, which could inform research on gene-regulator interactions and facilitate regulator discovery in &lt;italic&gt;S. acidocaldarius.&lt;/italic&gt; We also provide the first global TRN for &lt;italic&gt;S. acidocaldarius&lt;/italic&gt;. Collectively, these results provide a roadmap toward regulatory network discovery in archaea.&lt;/p&gt;","container-title":"Frontiers in Microbiology","DOI":"10.3389/fmicb.2021.753521","ISSN":"1664-302X","journalAbbreviation":"Front. Microbiol.","language":"English","note":"publisher: Frontiers","source":"Frontiers","title":"Machine Learning Uncovers a Data-Driven Transcriptional Regulatory Network for the Crenarchaeal Thermoacidophile Sulfolobus acidocaldarius","URL":"https://www.frontiersin.org/journals/microbiology/articles/10.3389/fmicb.2021.753521/full","volume":"12","author":[{"family":"Chauhan","given":"Siddharth M."},{"family":"Poudel","given":"Saugat"},{"family":"Rychel","given":"Kevin"},{"family":"Lamoureux","given":"Cameron"},{"family":"Yoo","given":"Reo"},{"family":"Al Bulushi","given":"Tahani"},{"family":"Yuan","given":"Yuan"},{"family":"Palsson","given":"Bernhard O."},{"family":"Sastry","given":"Anand V."}],"accessed":{"date-parts":[["2024",8,22]]},"issued":{"date-parts":[["2021",10,27]]}}}],"schema":"https://github.com/citation-style-language/schema/raw/master/csl-citation.json"} </w:instrText>
      </w:r>
      <w:r w:rsidR="00932A5D">
        <w:rPr>
          <w:sz w:val="24"/>
          <w:szCs w:val="24"/>
        </w:rPr>
        <w:fldChar w:fldCharType="separate"/>
      </w:r>
      <w:r w:rsidR="004E1CDA" w:rsidRPr="004E1CDA">
        <w:rPr>
          <w:sz w:val="24"/>
          <w:vertAlign w:val="superscript"/>
        </w:rPr>
        <w:t>28–32,38,41–43</w:t>
      </w:r>
      <w:r w:rsidR="00932A5D">
        <w:rPr>
          <w:sz w:val="24"/>
          <w:szCs w:val="24"/>
        </w:rPr>
        <w:fldChar w:fldCharType="end"/>
      </w:r>
      <w:del w:id="518" w:author="Mathias Jönsson" w:date="2025-01-17T12:32:00Z" w16du:dateUtc="2025-01-17T01:32:00Z">
        <w:r w:rsidDel="00932A5D">
          <w:rPr>
            <w:sz w:val="24"/>
            <w:szCs w:val="24"/>
          </w:rPr>
          <w:delText>(28–32, 58, 61–63)</w:delText>
        </w:r>
      </w:del>
      <w:r>
        <w:rPr>
          <w:sz w:val="24"/>
          <w:szCs w:val="24"/>
        </w:rPr>
        <w:t xml:space="preserve">. </w:t>
      </w:r>
      <w:proofErr w:type="spellStart"/>
      <w:r>
        <w:rPr>
          <w:sz w:val="24"/>
          <w:szCs w:val="24"/>
        </w:rPr>
        <w:t>iModulons</w:t>
      </w:r>
      <w:proofErr w:type="spellEnd"/>
      <w:r>
        <w:rPr>
          <w:sz w:val="24"/>
          <w:szCs w:val="24"/>
        </w:rPr>
        <w:t xml:space="preserve"> </w:t>
      </w:r>
      <w:ins w:id="519" w:author="Mathias Jönsson" w:date="2025-01-20T07:26:00Z" w16du:dateUtc="2025-01-19T20:26:00Z">
        <w:r w:rsidR="00445B94">
          <w:rPr>
            <w:sz w:val="24"/>
            <w:szCs w:val="24"/>
          </w:rPr>
          <w:t xml:space="preserve">are </w:t>
        </w:r>
      </w:ins>
      <w:del w:id="520" w:author="Mathias Jönsson" w:date="2025-01-20T07:26:00Z" w16du:dateUtc="2025-01-19T20:26:00Z">
        <w:r w:rsidDel="00445B94">
          <w:rPr>
            <w:sz w:val="24"/>
            <w:szCs w:val="24"/>
          </w:rPr>
          <w:delText xml:space="preserve">have started to </w:delText>
        </w:r>
      </w:del>
      <w:r>
        <w:rPr>
          <w:sz w:val="24"/>
          <w:szCs w:val="24"/>
        </w:rPr>
        <w:t>becom</w:t>
      </w:r>
      <w:ins w:id="521" w:author="Mathias Jönsson" w:date="2025-01-20T07:26:00Z" w16du:dateUtc="2025-01-19T20:26:00Z">
        <w:r w:rsidR="00445B94">
          <w:rPr>
            <w:sz w:val="24"/>
            <w:szCs w:val="24"/>
          </w:rPr>
          <w:t>ing</w:t>
        </w:r>
      </w:ins>
      <w:del w:id="522" w:author="Mathias Jönsson" w:date="2025-01-20T07:26:00Z" w16du:dateUtc="2025-01-19T20:26:00Z">
        <w:r w:rsidDel="00445B94">
          <w:rPr>
            <w:sz w:val="24"/>
            <w:szCs w:val="24"/>
          </w:rPr>
          <w:delText>e</w:delText>
        </w:r>
      </w:del>
      <w:r>
        <w:rPr>
          <w:sz w:val="24"/>
          <w:szCs w:val="24"/>
        </w:rPr>
        <w:t xml:space="preserve"> valuable tools in strain design and bioproduction, suggesting our analysis will further improve the engineering efforts of </w:t>
      </w:r>
      <w:r>
        <w:rPr>
          <w:i/>
          <w:sz w:val="24"/>
          <w:szCs w:val="24"/>
        </w:rPr>
        <w:t>S. albidoflavus</w:t>
      </w:r>
      <w:del w:id="523" w:author="Mathias Jönsson" w:date="2025-01-17T13:46:00Z" w16du:dateUtc="2025-01-17T02:46:00Z">
        <w:r w:rsidDel="00745121">
          <w:rPr>
            <w:sz w:val="24"/>
            <w:szCs w:val="24"/>
          </w:rPr>
          <w:delText xml:space="preserve"> </w:delText>
        </w:r>
      </w:del>
      <w:r w:rsidR="00932A5D">
        <w:rPr>
          <w:sz w:val="24"/>
          <w:szCs w:val="24"/>
        </w:rPr>
        <w:fldChar w:fldCharType="begin"/>
      </w:r>
      <w:r w:rsidR="00AD43AB">
        <w:rPr>
          <w:sz w:val="24"/>
          <w:szCs w:val="24"/>
        </w:rPr>
        <w:instrText xml:space="preserve"> ADDIN ZOTERO_ITEM CSL_CITATION {"citationID":"dhgWmsVL","properties":{"formattedCitation":"\\super 33\\nosupersub{}","plainCitation":"33","noteIndex":0},"citationItems":[{"id":60,"uris":["http://zotero.org/users/local/Ts7jirce/items/L8VZINBQ"],"itemData":{"id":60,"type":"article-journal","abstract":"Abstract\n            \n              Machine learning applied to large compendia of transcriptomic data has enabled the decomposition of bacterial transcriptomes to identify independently modulated sets of genes, such iModulons represent specific cellular functions. The identification of iModulons enables accurate identification of genes necessary and sufficient for cross-species transfer of cellular functions. We demonstrate cross-species transfer of: 1) the biotransformation of vanillate to protocatechuate, 2) a malonate catabolic pathway, 3) a catabolic pathway for 2,3-butanediol, and 4) an antimicrobial resistance to ampicillin found in multiple\n              Pseudomonas species\n              to\n              Escherichia coli\n              . iModulon-based engineering is a transformative strategy as it includes all genes comprising the transferred cellular function, including genes without functional annotation. Adaptive laboratory evolution was deployed to optimize the cellular function transferred, revealing mutations in the host. Combining big data analytics and laboratory evolution thus enhances the level of understanding of systems biology, and synthetic biology for strain design and development.","container-title":"Nature Communications","DOI":"10.1038/s41467-024-46486-3","ISSN":"2041-1723","issue":"1","journalAbbreviation":"Nat Commun","language":"en","page":"2356","source":"DOI.org (Crossref)","title":"Advancing the scale of synthetic biology via cross-species transfer of cellular functions enabled by iModulon engraftment","volume":"15","author":[{"family":"Choe","given":"Donghui"},{"family":"Olson","given":"Connor A."},{"family":"Szubin","given":"Richard"},{"family":"Yang","given":"Hannah"},{"family":"Sung","given":"Jaemin"},{"family":"Feist","given":"Adam M."},{"family":"Palsson","given":"Bernhard O."}],"issued":{"date-parts":[["2024",3,15]]}}}],"schema":"https://github.com/citation-style-language/schema/raw/master/csl-citation.json"} </w:instrText>
      </w:r>
      <w:r w:rsidR="00932A5D">
        <w:rPr>
          <w:sz w:val="24"/>
          <w:szCs w:val="24"/>
        </w:rPr>
        <w:fldChar w:fldCharType="separate"/>
      </w:r>
      <w:r w:rsidR="00AD43AB" w:rsidRPr="00AD43AB">
        <w:rPr>
          <w:sz w:val="24"/>
          <w:vertAlign w:val="superscript"/>
        </w:rPr>
        <w:t>33</w:t>
      </w:r>
      <w:r w:rsidR="00932A5D">
        <w:rPr>
          <w:sz w:val="24"/>
          <w:szCs w:val="24"/>
        </w:rPr>
        <w:fldChar w:fldCharType="end"/>
      </w:r>
      <w:del w:id="524" w:author="Mathias Jönsson" w:date="2025-01-17T12:36:00Z" w16du:dateUtc="2025-01-17T01:36:00Z">
        <w:r w:rsidDel="00932A5D">
          <w:rPr>
            <w:sz w:val="24"/>
            <w:szCs w:val="24"/>
          </w:rPr>
          <w:delText>(33)</w:delText>
        </w:r>
      </w:del>
      <w:r>
        <w:rPr>
          <w:sz w:val="24"/>
          <w:szCs w:val="24"/>
        </w:rPr>
        <w:t xml:space="preserve">. Importantly, the </w:t>
      </w:r>
      <w:proofErr w:type="spellStart"/>
      <w:r>
        <w:rPr>
          <w:sz w:val="24"/>
          <w:szCs w:val="24"/>
        </w:rPr>
        <w:t>iModulon</w:t>
      </w:r>
      <w:proofErr w:type="spellEnd"/>
      <w:r>
        <w:rPr>
          <w:sz w:val="24"/>
          <w:szCs w:val="24"/>
        </w:rPr>
        <w:t xml:space="preserve"> knowledge base can continuously be updated as new RNA-Seq data becomes available, ensuring more detailed reconstructions of the TRN over time</w:t>
      </w:r>
      <w:del w:id="525" w:author="Mathias Jönsson" w:date="2025-01-17T13:46:00Z" w16du:dateUtc="2025-01-17T02:46:00Z">
        <w:r w:rsidDel="00745121">
          <w:rPr>
            <w:sz w:val="24"/>
            <w:szCs w:val="24"/>
          </w:rPr>
          <w:delText xml:space="preserve"> </w:delText>
        </w:r>
      </w:del>
      <w:r w:rsidR="00932A5D">
        <w:rPr>
          <w:sz w:val="24"/>
          <w:szCs w:val="24"/>
        </w:rPr>
        <w:fldChar w:fldCharType="begin"/>
      </w:r>
      <w:r w:rsidR="004E1CDA">
        <w:rPr>
          <w:sz w:val="24"/>
          <w:szCs w:val="24"/>
        </w:rPr>
        <w:instrText xml:space="preserve"> ADDIN ZOTERO_ITEM CSL_CITATION {"citationID":"Wc4iszA5","properties":{"formattedCitation":"\\super 29,30,44\\nosupersub{}","plainCitation":"29,30,44","noteIndex":0},"citationItems":[{"id":52,"uris":["http://zotero.org/users/local/Ts7jirce/items/3XM5EUMQ"],"itemData":{"id":52,"type":"article-journal","abstract":"Abstract\n            \n              Underlying cellular responses is a transcriptional regulatory network (TRN) that modulates gene expression. A useful description of the TRN would decompose the transcriptome into targeted effects of individual transcriptional regulators. Here, we apply unsupervised machine learning to a diverse compendium of over 250 high-quality\n              Escherichia coli\n              RNA-seq datasets to identify 92 statistically independent signals that modulate the expression of specific gene sets. We show that 61 of these transcriptomic signals represent the effects of currently characterized transcriptional regulators. Condition-specific activation of signals is validated by exposure of\n              E. coli\n              to new environmental conditions. The resulting decomposition of the transcriptome provides: a mechanistic, systems-level, network-based explanation of responses to environmental and genetic perturbations; a guide to gene and regulator function discovery; and a basis for characterizing transcriptomic differences in multiple strains. Taken together, our results show that signal summation describes the composition of a model prokaryotic transcriptome.","container-title":"Nature Communications","DOI":"10.1038/s41467-019-13483-w","ISSN":"2041-1723","issue":"1","journalAbbreviation":"Nat Commun","language":"en","page":"5536","source":"DOI.org (Crossref)","title":"The Escherichia coli transcriptome mostly consists of independently regulated modules","volume":"10","author":[{"family":"Sastry","given":"Anand V."},{"family":"Gao","given":"Ye"},{"family":"Szubin","given":"Richard"},{"family":"Hefner","given":"Ying"},{"family":"Xu","given":"Sibei"},{"family":"Kim","given":"Donghyuk"},{"family":"Choudhary","given":"Kumari Sonal"},{"family":"Yang","given":"Laurence"},{"family":"King","given":"Zachary A."},{"family":"Palsson","given":"Bernhard O."}],"issued":{"date-parts":[["2019",12,4]]}}},{"id":54,"uris":["http://zotero.org/users/local/Ts7jirce/items/F86TVFET"],"itemData":{"id":54,"type":"article-journal","abstract":"Abstract\n            Transcriptomic data is accumulating rapidly; thus, scalable methods for extracting knowledge from this data are critical. Here, we assembled a top-down expression and regulation knowledge base for Escherichia coli. The expression component is a 1035-sample, high-quality RNA-seq compendium consisting of data generated in our lab using a single experimental protocol. The compendium contains diverse growth conditions, including: 9 media; 39 supplements, including antibiotics; 42 heterologous proteins; and 76 gene knockouts. Using this resource, we elucidated global expression patterns. We used machine learning to extract 201 modules that account for 86% of known regulatory interactions, creating the regulatory component. With these modules, we identified two novel regulons and quantified systems-level regulatory responses. We also integrated 1675 curated, publicly-available transcriptomes into the resource. We demonstrated workflows for analyzing new data against this knowledge base via deconstruction of regulation during aerobic transition. This resource illuminates the E. coli transcriptome at scale and provides a blueprint for top-down transcriptomic analysis of non-model organisms.","container-title":"Nucleic Acids Research","DOI":"10.1093/nar/gkad750","ISSN":"0305-1048, 1362-4962","issue":"19","language":"en","license":"https://creativecommons.org/licenses/by-nc/4.0/","page":"10176-10193","source":"DOI.org (Crossref)","title":"A multi-scale expression and regulation knowledge base for &lt;i&gt;Escherichia coli&lt;/i&gt;","volume":"51","author":[{"family":"Lamoureux","given":"Cameron R"},{"family":"Decker","given":"Katherine T"},{"family":"Sastry","given":"Anand V"},{"family":"Rychel","given":"Kevin"},{"family":"Gao","given":"Ye"},{"family":"McConn","given":"John Luke"},{"family":"Zielinski","given":"Daniel C"},{"family":"Palsson","given":"Bernhard O"}],"issued":{"date-parts":[["2023",10,27]]}}},{"id":112,"uris":["http://zotero.org/users/local/Ts7jirce/items/GPIQJXAS"],"itemData":{"id":112,"type":"article-journal","abstract":"Abstract\n            Pseudomonas aeruginosa is an opportunistic pathogen and major cause of hospital-acquired infections. The virulence of P. aeruginosa is largely determined by its transcriptional regulatory network (TRN). We used 411 transcription profiles of P. aeruginosa from diverse growth conditions to construct a quantitative TRN by identifying independently modulated sets of genes (called iModulons) and their condition-specific activity levels. The current study focused on the use of iModulons to analyze the biofilm production and antibiotic resistance of P. aeruginosa. Our analysis revealed: (i) 116 iModulons, 81 of which show strong association with known regulators; (ii) novel roles of regulators in modulating antibiotics efflux pumps; (iii) substrate-efflux pump associations; (iv) differential iModulon activity in response to beta-lactam antibiotics in bacteriological and physiological media; (v) differential activation of ‘Cell Division’ iModulon resulting from exposure to different beta-lactam antibiotics and (vi) a role of the PprB iModulon in the stress-induced transition from planktonic to biofilm lifestyle. In light of these results, the construction of an iModulon-based TRN provides a transcriptional regulatory basis for key aspects of P. aeruginosa infection, such as antibiotic stress responses and biofilm formation. Taken together, our results offer a novel mechanistic understanding of P. aeruginosa virulence.","container-title":"Nucleic Acids Research","DOI":"10.1093/nar/gkac743","ISSN":"0305-1048, 1362-4962","issue":"17","language":"en","license":"https://creativecommons.org/licenses/by/4.0/","page":"9675-9688","source":"DOI.org (Crossref)","title":"Advanced transcriptomic analysis reveals the role of efflux pumps and media composition in antibiotic responses of &lt;i&gt;Pseudomonas aeruginosa&lt;/i&gt;","volume":"50","author":[{"family":"Rajput","given":"Akanksha"},{"family":"Tsunemoto","given":"Hannah"},{"family":"Sastry","given":"Anand V"},{"family":"Szubin","given":"Richard"},{"family":"Rychel","given":"Kevin"},{"family":"Chauhan","given":"Siddharth M"},{"family":"Pogliano","given":"Joe"},{"family":"Palsson","given":"Bernhard O"}],"issued":{"date-parts":[["2022",9,23]]}}}],"schema":"https://github.com/citation-style-language/schema/raw/master/csl-citation.json"} </w:instrText>
      </w:r>
      <w:r w:rsidR="00932A5D">
        <w:rPr>
          <w:sz w:val="24"/>
          <w:szCs w:val="24"/>
        </w:rPr>
        <w:fldChar w:fldCharType="separate"/>
      </w:r>
      <w:r w:rsidR="004E1CDA" w:rsidRPr="004E1CDA">
        <w:rPr>
          <w:sz w:val="24"/>
          <w:vertAlign w:val="superscript"/>
        </w:rPr>
        <w:t>29,30,44</w:t>
      </w:r>
      <w:r w:rsidR="00932A5D">
        <w:rPr>
          <w:sz w:val="24"/>
          <w:szCs w:val="24"/>
        </w:rPr>
        <w:fldChar w:fldCharType="end"/>
      </w:r>
      <w:del w:id="526" w:author="Mathias Jönsson" w:date="2025-01-17T12:37:00Z" w16du:dateUtc="2025-01-17T01:37:00Z">
        <w:r w:rsidDel="00932A5D">
          <w:rPr>
            <w:sz w:val="24"/>
            <w:szCs w:val="24"/>
          </w:rPr>
          <w:delText>(29, 30, 64)</w:delText>
        </w:r>
      </w:del>
      <w:r>
        <w:rPr>
          <w:sz w:val="24"/>
          <w:szCs w:val="24"/>
        </w:rPr>
        <w:t xml:space="preserve">. The </w:t>
      </w:r>
      <w:proofErr w:type="spellStart"/>
      <w:r>
        <w:rPr>
          <w:sz w:val="24"/>
          <w:szCs w:val="24"/>
        </w:rPr>
        <w:t>iModulons</w:t>
      </w:r>
      <w:proofErr w:type="spellEnd"/>
      <w:r>
        <w:rPr>
          <w:sz w:val="24"/>
          <w:szCs w:val="24"/>
        </w:rPr>
        <w:t xml:space="preserve"> are freely available at </w:t>
      </w:r>
      <w:hyperlink r:id="rId21">
        <w:r w:rsidR="00641530">
          <w:rPr>
            <w:color w:val="1155CC"/>
            <w:sz w:val="24"/>
            <w:szCs w:val="24"/>
            <w:u w:val="single"/>
          </w:rPr>
          <w:t>imodulondb.org</w:t>
        </w:r>
      </w:hyperlink>
      <w:r>
        <w:rPr>
          <w:sz w:val="24"/>
          <w:szCs w:val="24"/>
        </w:rPr>
        <w:t>.</w:t>
      </w:r>
    </w:p>
    <w:p w14:paraId="000000D8" w14:textId="77777777" w:rsidR="00641530" w:rsidRDefault="00641530">
      <w:pPr>
        <w:rPr>
          <w:sz w:val="24"/>
          <w:szCs w:val="24"/>
        </w:rPr>
      </w:pPr>
    </w:p>
    <w:p w14:paraId="000000D9" w14:textId="77777777" w:rsidR="00641530" w:rsidRDefault="00000000">
      <w:pPr>
        <w:rPr>
          <w:b/>
          <w:sz w:val="24"/>
          <w:szCs w:val="24"/>
        </w:rPr>
      </w:pPr>
      <w:r>
        <w:rPr>
          <w:b/>
          <w:sz w:val="24"/>
          <w:szCs w:val="24"/>
        </w:rPr>
        <w:t xml:space="preserve">The </w:t>
      </w:r>
      <w:proofErr w:type="spellStart"/>
      <w:r>
        <w:rPr>
          <w:b/>
          <w:sz w:val="24"/>
          <w:szCs w:val="24"/>
        </w:rPr>
        <w:t>iModulome</w:t>
      </w:r>
      <w:proofErr w:type="spellEnd"/>
      <w:r>
        <w:rPr>
          <w:b/>
          <w:sz w:val="24"/>
          <w:szCs w:val="24"/>
        </w:rPr>
        <w:t xml:space="preserve"> places the </w:t>
      </w:r>
      <w:proofErr w:type="spellStart"/>
      <w:r>
        <w:rPr>
          <w:b/>
          <w:sz w:val="24"/>
          <w:szCs w:val="24"/>
        </w:rPr>
        <w:t>iModulons</w:t>
      </w:r>
      <w:proofErr w:type="spellEnd"/>
      <w:r>
        <w:rPr>
          <w:b/>
          <w:sz w:val="24"/>
          <w:szCs w:val="24"/>
        </w:rPr>
        <w:t xml:space="preserve"> in an evolutionary context.</w:t>
      </w:r>
    </w:p>
    <w:p w14:paraId="000000DA" w14:textId="7D61A187" w:rsidR="00641530" w:rsidRDefault="00000000">
      <w:pPr>
        <w:rPr>
          <w:sz w:val="24"/>
          <w:szCs w:val="24"/>
        </w:rPr>
      </w:pPr>
      <w:r>
        <w:rPr>
          <w:sz w:val="24"/>
          <w:szCs w:val="24"/>
        </w:rPr>
        <w:t xml:space="preserve">While many of the </w:t>
      </w:r>
      <w:r>
        <w:rPr>
          <w:i/>
          <w:sz w:val="24"/>
          <w:szCs w:val="24"/>
        </w:rPr>
        <w:t xml:space="preserve">S. </w:t>
      </w:r>
      <w:proofErr w:type="spellStart"/>
      <w:r>
        <w:rPr>
          <w:i/>
          <w:sz w:val="24"/>
          <w:szCs w:val="24"/>
        </w:rPr>
        <w:t>albidoflavus</w:t>
      </w:r>
      <w:proofErr w:type="spellEnd"/>
      <w:r>
        <w:rPr>
          <w:sz w:val="24"/>
          <w:szCs w:val="24"/>
        </w:rPr>
        <w:t xml:space="preserve"> </w:t>
      </w:r>
      <w:proofErr w:type="spellStart"/>
      <w:r>
        <w:rPr>
          <w:sz w:val="24"/>
          <w:szCs w:val="24"/>
        </w:rPr>
        <w:t>iModulons</w:t>
      </w:r>
      <w:proofErr w:type="spellEnd"/>
      <w:r>
        <w:rPr>
          <w:sz w:val="24"/>
          <w:szCs w:val="24"/>
        </w:rPr>
        <w:t xml:space="preserve"> appear to have significant overlap with known regulons, there remains a comparatively low </w:t>
      </w:r>
      <w:sdt>
        <w:sdtPr>
          <w:tag w:val="goog_rdk_108"/>
          <w:id w:val="807604014"/>
        </w:sdtPr>
        <w:sdtContent>
          <w:del w:id="527" w:author="Mathias Jönsson" w:date="2024-11-20T02:49:00Z">
            <w:r>
              <w:rPr>
                <w:sz w:val="24"/>
                <w:szCs w:val="24"/>
              </w:rPr>
              <w:delText>amount</w:delText>
            </w:r>
          </w:del>
        </w:sdtContent>
      </w:sdt>
      <w:sdt>
        <w:sdtPr>
          <w:tag w:val="goog_rdk_109"/>
          <w:id w:val="-1264612109"/>
        </w:sdtPr>
        <w:sdtContent>
          <w:ins w:id="528" w:author="Mathias Jönsson" w:date="2024-11-20T02:49:00Z">
            <w:r>
              <w:rPr>
                <w:sz w:val="24"/>
                <w:szCs w:val="24"/>
              </w:rPr>
              <w:t>number</w:t>
            </w:r>
          </w:ins>
        </w:sdtContent>
      </w:sdt>
      <w:r>
        <w:rPr>
          <w:sz w:val="24"/>
          <w:szCs w:val="24"/>
        </w:rPr>
        <w:t xml:space="preserve"> of studies detailing regulators in </w:t>
      </w:r>
      <w:r>
        <w:rPr>
          <w:i/>
          <w:sz w:val="24"/>
          <w:szCs w:val="24"/>
        </w:rPr>
        <w:t xml:space="preserve">S. </w:t>
      </w:r>
      <w:proofErr w:type="spellStart"/>
      <w:r>
        <w:rPr>
          <w:i/>
          <w:sz w:val="24"/>
          <w:szCs w:val="24"/>
        </w:rPr>
        <w:t>albidoflavus</w:t>
      </w:r>
      <w:proofErr w:type="spellEnd"/>
      <w:r>
        <w:rPr>
          <w:sz w:val="24"/>
          <w:szCs w:val="24"/>
        </w:rPr>
        <w:t>, hindering characterization and annotation efforts</w:t>
      </w:r>
      <w:r w:rsidR="00932A5D">
        <w:rPr>
          <w:sz w:val="24"/>
          <w:szCs w:val="24"/>
        </w:rPr>
        <w:fldChar w:fldCharType="begin"/>
      </w:r>
      <w:r w:rsidR="004E1CDA">
        <w:rPr>
          <w:sz w:val="24"/>
          <w:szCs w:val="24"/>
        </w:rPr>
        <w:instrText xml:space="preserve"> ADDIN ZOTERO_ITEM CSL_CITATION {"citationID":"U184omYt","properties":{"formattedCitation":"\\super 10\\uc0\\u8211{}12,40\\nosupersub{}","plainCitation":"10–12,40","noteIndex":0},"citationItems":[{"id":20,"uris":["http://zotero.org/users/local/Ts7jirce/items/8Q27BKCN"],"itemData":{"id":20,"type":"article-journal","container-title":"Antonie van Leeuwenhoek","DOI":"10.1007/s10482-018-1073-1","ISSN":"0003-6072, 1572-9699","issue":"5","journalAbbreviation":"Antonie van Leeuwenhoek","language":"en","page":"761-781","source":"DOI.org (Crossref)","title":"Interplay between carbon, nitrogen and phosphate utilization in the control of secondary metabolite production in Streptomyces","volume":"111","author":[{"family":"Romero-Rodríguez","given":"Alba"},{"family":"Maldonado-Carmona","given":"Nidia"},{"family":"Ruiz-Villafán","given":"Beatriz"},{"family":"Koirala","given":"Niranjan"},{"family":"Rocha","given":"Diana"},{"family":"Sánchez","given":"Sergio"}],"issued":{"date-parts":[["2018",5]]}}},{"id":21,"uris":["http://zotero.org/users/local/Ts7jirce/items/FDRCYUZZ"],"itemData":{"id":21,"type":"article-journal","abstract":"The antimicrobial activity of many of their natural products has brought prominence to the\n              Streptomycetaceae\n              , a family of Gram-positive bacteria that inhabit both soil and aquatic sediments.\n            \n          , \n            Covering: 2000 to 2018\n            \n              The antimicrobial activity of many of their natural products has brought prominence to the\n              Streptomycetaceae\n              , a family of Gram-positive bacteria that inhabit both soil and aquatic sediments. In the natural environment, antimicrobial compounds are likely to limit the growth of competitors, thereby offering a selective advantage to the producer, in particular when nutrients become limited and the developmental programme leading to spores commences. The study of the control of this secondary metabolism continues to offer insights into its integration with a complex lifecycle that takes multiple cues from the environment and primary metabolism. Such information can then be harnessed to devise laboratory screening conditions to discover compounds with new or improved clinical value. Here we provide an update of the review we published in NPR in 2011. Besides providing the essential background, we focus on recent developments in our understanding of the underlying regulatory networks, ecological triggers of natural product biosynthesis, contributions from comparative genomics and approaches to awaken the biosynthesis of otherwise silent or cryptic natural products. In addition, we highlight recent discoveries on the control of antibiotic production in other Actinobacteria, which have gained considerable attention since the start of the genomics revolution. New technologies that have the potential to produce a step change in our understanding of the regulation of secondary metabolism are also described.","container-title":"Natural Product Reports","DOI":"10.1039/C8NP00012C","ISSN":"0265-0568, 1460-4752","issue":"6","journalAbbreviation":"Nat. Prod. Rep.","language":"en","page":"575-604","source":"DOI.org (Crossref)","title":"Regulation of antibiotic production in Actinobacteria: new perspectives from the post-genomic era","title-short":"Regulation of antibiotic production in Actinobacteria","volume":"35","author":[{"family":"Van Der Heul","given":"Helga U."},{"family":"Bilyk","given":"Bohdan L."},{"family":"McDowall","given":"Kenneth J."},{"family":"Seipke","given":"Ryan F."},{"family":"Van Wezel","given":"Gilles P."}],"issued":{"date-parts":[["2018"]]}}},{"id":23,"uris":["http://zotero.org/users/local/Ts7jirce/items/E4SWNLEH"],"itemData":{"id":23,"type":"article-journal","container-title":"Synthetic and Systems Biotechnology","DOI":"10.1016/j.synbio.2018.10.005","ISSN":"2405805X","issue":"4","journalAbbreviation":"Synthetic and Systems Biotechnology","language":"en","page":"229-235","source":"DOI.org (Crossref)","title":"Regulation of antibiotic biosynthesis in actinomycetes: Perspectives and challenges","title-short":"Regulation of antibiotic biosynthesis in actinomycetes","volume":"3","author":[{"family":"Wei","given":"Junhong"},{"family":"He","given":"Lang"},{"family":"Niu","given":"Guoqing"}],"issued":{"date-parts":[["2018",12]]}}},{"id":107,"uris":["http://zotero.org/users/local/Ts7jirce/items/L9GXGB3G"],"itemData":{"id":107,"type":"article-journal","container-title":"Biochimica et Biophysica Acta (BBA) - Gene Regulatory Mechanisms","DOI":"10.1016/j.bbagrm.2015.06.007","ISSN":"18749399","issue":"8","journalAbbreviation":"Biochimica et Biophysica Acta (BBA) - Gene Regulatory Mechanisms","language":"en","page":"1017-1039","source":"DOI.org (Crossref)","title":"An overview on transcriptional regulators in Streptomyces","volume":"1849","author":[{"family":"Romero-Rodríguez","given":"Alba"},{"family":"Robledo-Casados","given":"Ivonne"},{"family":"Sánchez","given":"Sergio"}],"issued":{"date-parts":[["2015",8]]}}}],"schema":"https://github.com/citation-style-language/schema/raw/master/csl-citation.json"} </w:instrText>
      </w:r>
      <w:r w:rsidR="00932A5D">
        <w:rPr>
          <w:sz w:val="24"/>
          <w:szCs w:val="24"/>
        </w:rPr>
        <w:fldChar w:fldCharType="separate"/>
      </w:r>
      <w:r w:rsidR="004E1CDA" w:rsidRPr="004E1CDA">
        <w:rPr>
          <w:sz w:val="24"/>
          <w:vertAlign w:val="superscript"/>
        </w:rPr>
        <w:t>10–12,40</w:t>
      </w:r>
      <w:r w:rsidR="00932A5D">
        <w:rPr>
          <w:sz w:val="24"/>
          <w:szCs w:val="24"/>
        </w:rPr>
        <w:fldChar w:fldCharType="end"/>
      </w:r>
      <w:del w:id="529" w:author="Mathias Jönsson" w:date="2025-01-17T12:40:00Z" w16du:dateUtc="2025-01-17T01:40:00Z">
        <w:r w:rsidDel="00932A5D">
          <w:rPr>
            <w:sz w:val="24"/>
            <w:szCs w:val="24"/>
          </w:rPr>
          <w:delText xml:space="preserve"> (10–12, 60)</w:delText>
        </w:r>
      </w:del>
      <w:r>
        <w:rPr>
          <w:sz w:val="24"/>
          <w:szCs w:val="24"/>
        </w:rPr>
        <w:t xml:space="preserve">. To assist with characterization and to validate the </w:t>
      </w:r>
      <w:proofErr w:type="spellStart"/>
      <w:r>
        <w:rPr>
          <w:sz w:val="24"/>
          <w:szCs w:val="24"/>
        </w:rPr>
        <w:t>iModulons</w:t>
      </w:r>
      <w:proofErr w:type="spellEnd"/>
      <w:sdt>
        <w:sdtPr>
          <w:tag w:val="goog_rdk_110"/>
          <w:id w:val="-1523772849"/>
        </w:sdtPr>
        <w:sdtContent>
          <w:ins w:id="530" w:author="Mathias Jönsson" w:date="2024-11-22T00:42:00Z">
            <w:r>
              <w:rPr>
                <w:sz w:val="24"/>
                <w:szCs w:val="24"/>
              </w:rPr>
              <w:t>,</w:t>
            </w:r>
          </w:ins>
        </w:sdtContent>
      </w:sdt>
      <w:r>
        <w:rPr>
          <w:sz w:val="24"/>
          <w:szCs w:val="24"/>
        </w:rPr>
        <w:t xml:space="preserve"> we introduced the ‘</w:t>
      </w:r>
      <w:proofErr w:type="spellStart"/>
      <w:r>
        <w:rPr>
          <w:sz w:val="24"/>
          <w:szCs w:val="24"/>
        </w:rPr>
        <w:t>iModulome</w:t>
      </w:r>
      <w:proofErr w:type="spellEnd"/>
      <w:proofErr w:type="gramStart"/>
      <w:r>
        <w:rPr>
          <w:sz w:val="24"/>
          <w:szCs w:val="24"/>
        </w:rPr>
        <w:t>’ —</w:t>
      </w:r>
      <w:proofErr w:type="gramEnd"/>
      <w:r>
        <w:rPr>
          <w:sz w:val="24"/>
          <w:szCs w:val="24"/>
        </w:rPr>
        <w:t xml:space="preserve"> a comprehensive network of </w:t>
      </w:r>
      <w:proofErr w:type="spellStart"/>
      <w:r>
        <w:rPr>
          <w:sz w:val="24"/>
          <w:szCs w:val="24"/>
        </w:rPr>
        <w:t>iModulons</w:t>
      </w:r>
      <w:proofErr w:type="spellEnd"/>
      <w:r>
        <w:rPr>
          <w:sz w:val="24"/>
          <w:szCs w:val="24"/>
        </w:rPr>
        <w:t xml:space="preserve"> from seven distinct species, which clusters </w:t>
      </w:r>
      <w:proofErr w:type="spellStart"/>
      <w:r>
        <w:rPr>
          <w:sz w:val="24"/>
          <w:szCs w:val="24"/>
        </w:rPr>
        <w:t>iModulons</w:t>
      </w:r>
      <w:proofErr w:type="spellEnd"/>
      <w:r>
        <w:rPr>
          <w:sz w:val="24"/>
          <w:szCs w:val="24"/>
        </w:rPr>
        <w:t xml:space="preserve"> together based on orthologous gene weights</w:t>
      </w:r>
      <w:ins w:id="531" w:author="Mathias Jönsson" w:date="2025-01-18T08:28:00Z" w16du:dateUtc="2025-01-17T21:28:00Z">
        <w:r w:rsidR="00186EDF">
          <w:rPr>
            <w:sz w:val="24"/>
            <w:szCs w:val="24"/>
          </w:rPr>
          <w:t xml:space="preserve"> —</w:t>
        </w:r>
      </w:ins>
      <w:del w:id="532" w:author="Mathias Jönsson" w:date="2025-01-18T08:28:00Z" w16du:dateUtc="2025-01-17T21:28:00Z">
        <w:r w:rsidDel="00186EDF">
          <w:rPr>
            <w:sz w:val="24"/>
            <w:szCs w:val="24"/>
          </w:rPr>
          <w:delText>,</w:delText>
        </w:r>
      </w:del>
      <w:r>
        <w:rPr>
          <w:sz w:val="24"/>
          <w:szCs w:val="24"/>
        </w:rPr>
        <w:t xml:space="preserve"> allowing a cross-species comparison of gene contents across </w:t>
      </w:r>
      <w:proofErr w:type="spellStart"/>
      <w:r>
        <w:rPr>
          <w:sz w:val="24"/>
          <w:szCs w:val="24"/>
        </w:rPr>
        <w:t>iModulons</w:t>
      </w:r>
      <w:proofErr w:type="spellEnd"/>
      <w:r>
        <w:rPr>
          <w:sz w:val="24"/>
          <w:szCs w:val="24"/>
        </w:rPr>
        <w:t xml:space="preserve">. This approach not only facilitated the annotation of </w:t>
      </w:r>
      <w:proofErr w:type="spellStart"/>
      <w:r>
        <w:rPr>
          <w:sz w:val="24"/>
          <w:szCs w:val="24"/>
        </w:rPr>
        <w:t>iModulons</w:t>
      </w:r>
      <w:proofErr w:type="spellEnd"/>
      <w:r>
        <w:rPr>
          <w:sz w:val="24"/>
          <w:szCs w:val="24"/>
        </w:rPr>
        <w:t xml:space="preserve"> in </w:t>
      </w:r>
      <w:r>
        <w:rPr>
          <w:i/>
          <w:sz w:val="24"/>
          <w:szCs w:val="24"/>
        </w:rPr>
        <w:t xml:space="preserve">S. </w:t>
      </w:r>
      <w:proofErr w:type="spellStart"/>
      <w:r>
        <w:rPr>
          <w:i/>
          <w:sz w:val="24"/>
          <w:szCs w:val="24"/>
        </w:rPr>
        <w:t>albidoflavus</w:t>
      </w:r>
      <w:proofErr w:type="spellEnd"/>
      <w:r>
        <w:rPr>
          <w:sz w:val="24"/>
          <w:szCs w:val="24"/>
        </w:rPr>
        <w:t xml:space="preserve"> but also placed the </w:t>
      </w:r>
      <w:proofErr w:type="spellStart"/>
      <w:r>
        <w:rPr>
          <w:sz w:val="24"/>
          <w:szCs w:val="24"/>
        </w:rPr>
        <w:t>iModulons</w:t>
      </w:r>
      <w:proofErr w:type="spellEnd"/>
      <w:r>
        <w:rPr>
          <w:sz w:val="24"/>
          <w:szCs w:val="24"/>
        </w:rPr>
        <w:t xml:space="preserve"> in an evolutionary context, </w:t>
      </w:r>
      <w:sdt>
        <w:sdtPr>
          <w:tag w:val="goog_rdk_111"/>
          <w:id w:val="-1499572910"/>
        </w:sdtPr>
        <w:sdtContent>
          <w:del w:id="533" w:author="Mathias Jönsson" w:date="2024-11-20T02:49:00Z">
            <w:r>
              <w:rPr>
                <w:sz w:val="24"/>
                <w:szCs w:val="24"/>
              </w:rPr>
              <w:delText>opening up</w:delText>
            </w:r>
          </w:del>
        </w:sdtContent>
      </w:sdt>
      <w:sdt>
        <w:sdtPr>
          <w:tag w:val="goog_rdk_112"/>
          <w:id w:val="-1987850894"/>
        </w:sdtPr>
        <w:sdtContent>
          <w:ins w:id="534" w:author="Mathias Jönsson" w:date="2024-11-20T02:49:00Z">
            <w:r>
              <w:rPr>
                <w:sz w:val="24"/>
                <w:szCs w:val="24"/>
              </w:rPr>
              <w:t>opening</w:t>
            </w:r>
          </w:ins>
        </w:sdtContent>
      </w:sdt>
      <w:r>
        <w:rPr>
          <w:sz w:val="24"/>
          <w:szCs w:val="24"/>
        </w:rPr>
        <w:t xml:space="preserve"> a potentially new “pan-</w:t>
      </w:r>
      <w:proofErr w:type="spellStart"/>
      <w:r>
        <w:rPr>
          <w:sz w:val="24"/>
          <w:szCs w:val="24"/>
        </w:rPr>
        <w:t>modulome</w:t>
      </w:r>
      <w:proofErr w:type="spellEnd"/>
      <w:r>
        <w:rPr>
          <w:sz w:val="24"/>
          <w:szCs w:val="24"/>
        </w:rPr>
        <w:t>” area of research akin to pan-genomics and pan-transcriptomics, which may reveal conserved and lineage-specific aspects of the TRN</w:t>
      </w:r>
      <w:del w:id="535" w:author="Mathias Jönsson" w:date="2025-01-17T13:47:00Z" w16du:dateUtc="2025-01-17T02:47:00Z">
        <w:r w:rsidDel="00745121">
          <w:rPr>
            <w:sz w:val="24"/>
            <w:szCs w:val="24"/>
          </w:rPr>
          <w:delText xml:space="preserve"> </w:delText>
        </w:r>
      </w:del>
      <w:r w:rsidR="00932A5D">
        <w:rPr>
          <w:sz w:val="24"/>
          <w:szCs w:val="24"/>
        </w:rPr>
        <w:fldChar w:fldCharType="begin"/>
      </w:r>
      <w:r w:rsidR="004E1CDA">
        <w:rPr>
          <w:sz w:val="24"/>
          <w:szCs w:val="24"/>
        </w:rPr>
        <w:instrText xml:space="preserve"> ADDIN ZOTERO_ITEM CSL_CITATION {"citationID":"fqTDJime","properties":{"formattedCitation":"\\super 45,46\\nosupersub{}","plainCitation":"45,46","noteIndex":0},"citationItems":[{"id":114,"uris":["http://zotero.org/users/local/Ts7jirce/items/RW37HTA9"],"itemData":{"id":114,"type":"article-journal","container-title":"Current Opinion in Genetics &amp; Development","DOI":"10.1016/j.gde.2005.09.006","ISSN":"0959437X","issue":"6","journalAbbreviation":"Current Opinion in Genetics &amp; Development","language":"en","license":"https://www.elsevier.com/tdm/userlicense/1.0/","page":"589-594","source":"DOI.org (Crossref)","title":"The microbial pan-genome","volume":"15","author":[{"family":"Medini","given":"Duccio"},{"family":"Donati","given":"Claudio"},{"family":"Tettelin","given":"Hervé"},{"family":"Masignani","given":"Vega"},{"family":"Rappuoli","given":"Rino"}],"issued":{"date-parts":[["2005",12]]}}},{"id":115,"uris":["http://zotero.org/users/local/Ts7jirce/items/83IJVXR8"],"itemData":{"id":115,"type":"article-journal","container-title":"Current Opinion in Microbiology","DOI":"10.1016/j.mib.2014.11.016","ISSN":"13695274","journalAbbreviation":"Current Opinion in Microbiology","language":"en","page":"148-154","source":"DOI.org (Crossref)","title":"Ten years of pan-genome analyses","volume":"23","author":[{"family":"Vernikos","given":"George"},{"family":"Medini","given":"Duccio"},{"family":"Riley","given":"David R"},{"family":"Tettelin","given":"Hervé"}],"issued":{"date-parts":[["2015",2]]}}}],"schema":"https://github.com/citation-style-language/schema/raw/master/csl-citation.json"} </w:instrText>
      </w:r>
      <w:r w:rsidR="00932A5D">
        <w:rPr>
          <w:sz w:val="24"/>
          <w:szCs w:val="24"/>
        </w:rPr>
        <w:fldChar w:fldCharType="separate"/>
      </w:r>
      <w:r w:rsidR="004E1CDA" w:rsidRPr="004E1CDA">
        <w:rPr>
          <w:sz w:val="24"/>
          <w:vertAlign w:val="superscript"/>
        </w:rPr>
        <w:t>45,46</w:t>
      </w:r>
      <w:r w:rsidR="00932A5D">
        <w:rPr>
          <w:sz w:val="24"/>
          <w:szCs w:val="24"/>
        </w:rPr>
        <w:fldChar w:fldCharType="end"/>
      </w:r>
      <w:del w:id="536" w:author="Mathias Jönsson" w:date="2025-01-17T12:41:00Z" w16du:dateUtc="2025-01-17T01:41:00Z">
        <w:r w:rsidDel="00DD770E">
          <w:rPr>
            <w:sz w:val="24"/>
            <w:szCs w:val="24"/>
          </w:rPr>
          <w:delText>(65, 66)</w:delText>
        </w:r>
      </w:del>
      <w:r>
        <w:rPr>
          <w:sz w:val="24"/>
          <w:szCs w:val="24"/>
        </w:rPr>
        <w:t xml:space="preserve">. While this level of analysis was beyond the scope of this study, the similarity between the </w:t>
      </w:r>
      <w:proofErr w:type="spellStart"/>
      <w:r>
        <w:rPr>
          <w:sz w:val="24"/>
          <w:szCs w:val="24"/>
        </w:rPr>
        <w:t>iModulons</w:t>
      </w:r>
      <w:proofErr w:type="spellEnd"/>
      <w:r>
        <w:rPr>
          <w:sz w:val="24"/>
          <w:szCs w:val="24"/>
        </w:rPr>
        <w:t xml:space="preserve"> of </w:t>
      </w:r>
      <w:r>
        <w:rPr>
          <w:i/>
          <w:sz w:val="24"/>
          <w:szCs w:val="24"/>
        </w:rPr>
        <w:t xml:space="preserve">S. </w:t>
      </w:r>
      <w:proofErr w:type="spellStart"/>
      <w:r>
        <w:rPr>
          <w:i/>
          <w:sz w:val="24"/>
          <w:szCs w:val="24"/>
        </w:rPr>
        <w:t>albidoflavus</w:t>
      </w:r>
      <w:proofErr w:type="spellEnd"/>
      <w:r>
        <w:rPr>
          <w:i/>
          <w:sz w:val="24"/>
          <w:szCs w:val="24"/>
        </w:rPr>
        <w:t xml:space="preserve"> </w:t>
      </w:r>
      <w:r>
        <w:rPr>
          <w:sz w:val="24"/>
          <w:szCs w:val="24"/>
        </w:rPr>
        <w:t xml:space="preserve">and those of other species suggests that our results will be broadly applicable to </w:t>
      </w:r>
      <w:proofErr w:type="gramStart"/>
      <w:r>
        <w:rPr>
          <w:sz w:val="24"/>
          <w:szCs w:val="24"/>
        </w:rPr>
        <w:t>other</w:t>
      </w:r>
      <w:proofErr w:type="gramEnd"/>
      <w:r>
        <w:rPr>
          <w:sz w:val="24"/>
          <w:szCs w:val="24"/>
        </w:rPr>
        <w:t xml:space="preserve"> </w:t>
      </w:r>
      <w:r>
        <w:rPr>
          <w:i/>
          <w:sz w:val="24"/>
          <w:szCs w:val="24"/>
        </w:rPr>
        <w:t>Streptomyces</w:t>
      </w:r>
      <w:r>
        <w:rPr>
          <w:sz w:val="24"/>
          <w:szCs w:val="24"/>
        </w:rPr>
        <w:t xml:space="preserve"> and </w:t>
      </w:r>
      <w:r>
        <w:rPr>
          <w:i/>
          <w:sz w:val="24"/>
          <w:szCs w:val="24"/>
        </w:rPr>
        <w:t xml:space="preserve">Actinomycetes </w:t>
      </w:r>
      <w:r>
        <w:rPr>
          <w:sz w:val="24"/>
          <w:szCs w:val="24"/>
        </w:rPr>
        <w:t xml:space="preserve">more generally. Moreover, these methodologies hold promise for application to other non-model organisms to increase our understanding of microbial </w:t>
      </w:r>
      <w:ins w:id="537" w:author="Mathias Jönsson" w:date="2025-01-18T08:29:00Z" w16du:dateUtc="2025-01-17T21:29:00Z">
        <w:r w:rsidR="00186EDF">
          <w:rPr>
            <w:sz w:val="24"/>
            <w:szCs w:val="24"/>
          </w:rPr>
          <w:t xml:space="preserve">gene </w:t>
        </w:r>
      </w:ins>
      <w:r>
        <w:rPr>
          <w:sz w:val="24"/>
          <w:szCs w:val="24"/>
        </w:rPr>
        <w:t>regulation</w:t>
      </w:r>
      <w:del w:id="538" w:author="Mathias Jönsson" w:date="2025-01-17T13:47:00Z" w16du:dateUtc="2025-01-17T02:47:00Z">
        <w:r w:rsidDel="00745121">
          <w:rPr>
            <w:sz w:val="24"/>
            <w:szCs w:val="24"/>
          </w:rPr>
          <w:delText xml:space="preserve"> </w:delText>
        </w:r>
      </w:del>
      <w:r w:rsidR="00DD770E">
        <w:rPr>
          <w:sz w:val="24"/>
          <w:szCs w:val="24"/>
        </w:rPr>
        <w:fldChar w:fldCharType="begin"/>
      </w:r>
      <w:r w:rsidR="004E1CDA">
        <w:rPr>
          <w:sz w:val="24"/>
          <w:szCs w:val="24"/>
        </w:rPr>
        <w:instrText xml:space="preserve"> ADDIN ZOTERO_ITEM CSL_CITATION {"citationID":"gZXsh6ph","properties":{"formattedCitation":"\\super 42,47\\nosupersub{}","plainCitation":"42,47","noteIndex":0},"citationItems":[{"id":110,"uris":["http://zotero.org/users/local/Ts7jirce/items/9LYZ2GSI"],"itemData":{"id":110,"type":"article-journal","abstract":"Salmonella enterica\n              serovar Typhimurium is a pathogen involved in human nontyphoidal infections. Treating\n              S\n              .\n            \n          , \n            ABSTRACT\n            \n              Establishing transcriptional regulatory networks (TRNs) in bacteria has been limited to well-characterized model strains. Using machine learning methods, we established the transcriptional regulatory networks of six\n              Salmonella enterica\n              serovar Typhimurium strains from their transcriptomes. By decomposing a compendia of RNA sequencing (RNA-seq) data with independent component analysis, we obtained 400 independently modulated sets of genes, called iModulons. We (i) performed pan-genome analysis of the phylogroup structure of\n              S\n              . Typhimurium and analyzed the iModulons against this background, (ii) revealed different genetic signatures in pathogenicity islands that explained phenotypes, (iii) discovered three transport iModulons linked to antibiotic resistance, (iv) described concerted responses to cationic antimicrobial peptides, and (v) uncovered new regulons. Thus, by combining pan-genome and transcriptomic analytics, we revealed variations in TRNs across six strains of serovar Typhimurium.\n            \n            \n              IMPORTANCE\n              Salmonella enterica\n              serovar Typhimurium is a pathogen involved in human nontyphoidal infections. Treating\n              S\n              . Typhimurium infections is difficult due to the species’s dynamic adaptation to its environment, which is dictated by a complex transcriptional regulatory network (TRN) that is different across strains. In this study, we describe the use of independent component analysis to characterize the differential TRNs across the\n              S\n              . Typhimurium pan-genome using a compendium of high-quality RNA-seq data. This approach provided unprecedented insights into the differences between regulation of key cellular functions and pathogenicity in the different strains. The study provides an impetus to initiate a large-scale effort to reveal the TRN differences between the major phylogroups of the pathogenic bacteria, which could fundamentally impact personalizing treatments of bacterial pathogens.","container-title":"mSystems","DOI":"10.1128/msystems.00467-22","ISSN":"2379-5077","issue":"6","journalAbbreviation":"mSystems","language":"en","page":"e00467-22","source":"DOI.org (Crossref)","title":"Pan-Genome Analysis of Transcriptional Regulation in Six Salmonella enterica Serovar Typhimurium Strains Reveals Their Different Regulatory Structures","volume":"7","author":[{"family":"Yuan","given":"Yuan"},{"family":"Seif","given":"Yara"},{"family":"Rychel","given":"Kevin"},{"family":"Yoo","given":"Reo"},{"family":"Chauhan","given":"Siddharth"},{"family":"Poudel","given":"Saugat"},{"family":"Al-bulushi","given":"Tahani"},{"family":"Palsson","given":"Bernhard O."},{"family":"Sastry","given":"Anand V."}],"editor":[{"family":"Byndloss","given":"Mariana X."}],"issued":{"date-parts":[["2022",12,20]]}}},{"id":116,"uris":["http://zotero.org/users/local/Ts7jirce/items/5LT8U7DE"],"itemData":{"id":116,"type":"article","abstract":"Abstract\n          \n            Fit phenotypes are achieved through optimal transcriptomic allocation. Here, we performed a high-resolution, multi-scale study of the transcriptomic tradeoff between two key fitness phenotypes, stress response (fear) and growth (greed), in\n            Escherichia coli\n            . We introduced twelve RNA polymerase (RNAP) mutations commonly acquired during adaptive laboratory evolution (ALE) and found that single mutations resulted in large shifts in the fear vs. greed tradeoff, likely through destabilizing the\n            rpoB-rpoC\n            interface. RpoS and GAD regulons drive the fear response while ribosomal proteins and the ppGpp regulon underlie greed. Growth rate selection pressure during ALE results in endpoint strains that often have RNAP mutations, with synergistic mutations reflective of particular conditions. A phylogenetic analysis found the tradeoff in numerous bacteria species. The results suggest that the fear vs. greed tradeoff represents a general principle of transcriptome allocation in bacteria where small genetic changes can result in large phenotypic adaptations to growth conditions.","DOI":"10.21203/rs.3.rs-2729651/v1","license":"https://creativecommons.org/licenses/by/4.0/","source":"In Review","title":"The hallmarks of a tradeoff in transcriptomes that balances stress and growth functions","URL":"https://www.researchsquare.com/article/rs-2729651/v1","author":[{"family":"Dalldorf","given":"Christopher"},{"family":"Rychel","given":"Kevin"},{"family":"Szubin","given":"Richard"},{"family":"Hefner","given":"Ying"},{"family":"Patel","given":"Arjun"},{"family":"Zielinski","given":"Daniel"},{"family":"Palsson","given":"Bernhard"}],"accessed":{"date-parts":[["2024",8,22]]},"issued":{"date-parts":[["2023",4,12]]}}}],"schema":"https://github.com/citation-style-language/schema/raw/master/csl-citation.json"} </w:instrText>
      </w:r>
      <w:r w:rsidR="00DD770E">
        <w:rPr>
          <w:sz w:val="24"/>
          <w:szCs w:val="24"/>
        </w:rPr>
        <w:fldChar w:fldCharType="separate"/>
      </w:r>
      <w:r w:rsidR="004E1CDA" w:rsidRPr="004E1CDA">
        <w:rPr>
          <w:sz w:val="24"/>
          <w:vertAlign w:val="superscript"/>
        </w:rPr>
        <w:t>42,47</w:t>
      </w:r>
      <w:r w:rsidR="00DD770E">
        <w:rPr>
          <w:sz w:val="24"/>
          <w:szCs w:val="24"/>
        </w:rPr>
        <w:fldChar w:fldCharType="end"/>
      </w:r>
      <w:del w:id="539" w:author="Mathias Jönsson" w:date="2025-01-17T12:42:00Z" w16du:dateUtc="2025-01-17T01:42:00Z">
        <w:r w:rsidDel="00DD770E">
          <w:rPr>
            <w:sz w:val="24"/>
            <w:szCs w:val="24"/>
          </w:rPr>
          <w:delText>(62, 67)</w:delText>
        </w:r>
      </w:del>
      <w:r>
        <w:rPr>
          <w:sz w:val="24"/>
          <w:szCs w:val="24"/>
        </w:rPr>
        <w:t xml:space="preserve">. </w:t>
      </w:r>
    </w:p>
    <w:p w14:paraId="000000DB" w14:textId="77777777" w:rsidR="00641530" w:rsidRDefault="00641530">
      <w:pPr>
        <w:rPr>
          <w:b/>
          <w:sz w:val="24"/>
          <w:szCs w:val="24"/>
        </w:rPr>
      </w:pPr>
    </w:p>
    <w:p w14:paraId="000000DC" w14:textId="77777777" w:rsidR="00641530" w:rsidRDefault="00000000">
      <w:pPr>
        <w:rPr>
          <w:b/>
          <w:sz w:val="24"/>
          <w:szCs w:val="24"/>
        </w:rPr>
      </w:pPr>
      <w:proofErr w:type="spellStart"/>
      <w:r>
        <w:rPr>
          <w:b/>
          <w:sz w:val="24"/>
          <w:szCs w:val="24"/>
        </w:rPr>
        <w:t>iModulons</w:t>
      </w:r>
      <w:proofErr w:type="spellEnd"/>
      <w:r>
        <w:rPr>
          <w:b/>
          <w:sz w:val="24"/>
          <w:szCs w:val="24"/>
        </w:rPr>
        <w:t xml:space="preserve"> give insights into the regulation of secondary metabolites.</w:t>
      </w:r>
    </w:p>
    <w:p w14:paraId="000000DD" w14:textId="6BB3736E" w:rsidR="00641530" w:rsidDel="0025445C" w:rsidRDefault="00000000">
      <w:pPr>
        <w:rPr>
          <w:del w:id="540" w:author="Mathias Jönsson" w:date="2025-01-17T12:55:00Z" w16du:dateUtc="2025-01-17T01:55:00Z"/>
          <w:sz w:val="24"/>
          <w:szCs w:val="24"/>
        </w:rPr>
      </w:pPr>
      <w:r>
        <w:rPr>
          <w:sz w:val="24"/>
          <w:szCs w:val="24"/>
        </w:rPr>
        <w:t xml:space="preserve">The </w:t>
      </w:r>
      <w:proofErr w:type="spellStart"/>
      <w:r>
        <w:rPr>
          <w:sz w:val="24"/>
          <w:szCs w:val="24"/>
        </w:rPr>
        <w:t>iModulons</w:t>
      </w:r>
      <w:proofErr w:type="spellEnd"/>
      <w:r>
        <w:rPr>
          <w:sz w:val="24"/>
          <w:szCs w:val="24"/>
        </w:rPr>
        <w:t xml:space="preserve"> captured over half of the predicted endogenous BGCs in the </w:t>
      </w:r>
      <w:r>
        <w:rPr>
          <w:i/>
          <w:sz w:val="24"/>
          <w:szCs w:val="24"/>
        </w:rPr>
        <w:t xml:space="preserve">S. </w:t>
      </w:r>
      <w:proofErr w:type="spellStart"/>
      <w:r>
        <w:rPr>
          <w:i/>
          <w:sz w:val="24"/>
          <w:szCs w:val="24"/>
        </w:rPr>
        <w:t>albidoflavus</w:t>
      </w:r>
      <w:proofErr w:type="spellEnd"/>
      <w:r>
        <w:rPr>
          <w:sz w:val="24"/>
          <w:szCs w:val="24"/>
        </w:rPr>
        <w:t xml:space="preserve"> genome, including polyketide synthases, NRPSs, lanthipeptides, and </w:t>
      </w:r>
      <w:proofErr w:type="spellStart"/>
      <w:r>
        <w:rPr>
          <w:sz w:val="24"/>
          <w:szCs w:val="24"/>
        </w:rPr>
        <w:t>ribosomally</w:t>
      </w:r>
      <w:proofErr w:type="spellEnd"/>
      <w:r>
        <w:rPr>
          <w:sz w:val="24"/>
          <w:szCs w:val="24"/>
        </w:rPr>
        <w:t xml:space="preserve"> synthesized and post-translationally modified peptide products (RiPPs), detailing growth conditions that transcriptionally up- or down-regulate these clusters. In addition to improving BGC border definitions, the </w:t>
      </w:r>
      <w:proofErr w:type="spellStart"/>
      <w:r>
        <w:rPr>
          <w:sz w:val="24"/>
          <w:szCs w:val="24"/>
        </w:rPr>
        <w:t>iModulons</w:t>
      </w:r>
      <w:proofErr w:type="spellEnd"/>
      <w:r>
        <w:rPr>
          <w:sz w:val="24"/>
          <w:szCs w:val="24"/>
        </w:rPr>
        <w:t xml:space="preserve"> revealed several co-regulated genes and gene clusters outside the predicted BGC region. Our findings include a </w:t>
      </w:r>
      <w:proofErr w:type="spellStart"/>
      <w:r>
        <w:rPr>
          <w:i/>
          <w:sz w:val="24"/>
          <w:szCs w:val="24"/>
        </w:rPr>
        <w:t>surR</w:t>
      </w:r>
      <w:proofErr w:type="spellEnd"/>
      <w:r>
        <w:rPr>
          <w:sz w:val="24"/>
          <w:szCs w:val="24"/>
        </w:rPr>
        <w:t xml:space="preserve">-like transcription factor that is co-expressed with a major regulator of </w:t>
      </w:r>
      <w:proofErr w:type="spellStart"/>
      <w:r>
        <w:rPr>
          <w:sz w:val="24"/>
          <w:szCs w:val="24"/>
        </w:rPr>
        <w:t>surugamide</w:t>
      </w:r>
      <w:proofErr w:type="spellEnd"/>
      <w:r>
        <w:rPr>
          <w:sz w:val="24"/>
          <w:szCs w:val="24"/>
        </w:rPr>
        <w:t xml:space="preserve"> biosynthesis, </w:t>
      </w:r>
      <w:proofErr w:type="spellStart"/>
      <w:r>
        <w:rPr>
          <w:i/>
          <w:sz w:val="24"/>
          <w:szCs w:val="24"/>
        </w:rPr>
        <w:t>surR</w:t>
      </w:r>
      <w:proofErr w:type="spellEnd"/>
      <w:r>
        <w:rPr>
          <w:i/>
          <w:sz w:val="24"/>
          <w:szCs w:val="24"/>
        </w:rPr>
        <w:t>,</w:t>
      </w:r>
      <w:r>
        <w:rPr>
          <w:sz w:val="24"/>
          <w:szCs w:val="24"/>
        </w:rPr>
        <w:t xml:space="preserve"> across </w:t>
      </w:r>
      <w:sdt>
        <w:sdtPr>
          <w:tag w:val="goog_rdk_113"/>
          <w:id w:val="-414327930"/>
        </w:sdtPr>
        <w:sdtContent>
          <w:del w:id="541" w:author="Mathias Jönsson" w:date="2024-11-20T02:49:00Z">
            <w:r>
              <w:rPr>
                <w:sz w:val="24"/>
                <w:szCs w:val="24"/>
              </w:rPr>
              <w:delText>the majority of</w:delText>
            </w:r>
          </w:del>
        </w:sdtContent>
      </w:sdt>
      <w:sdt>
        <w:sdtPr>
          <w:tag w:val="goog_rdk_114"/>
          <w:id w:val="39481817"/>
        </w:sdtPr>
        <w:sdtContent>
          <w:ins w:id="542" w:author="Mathias Jönsson" w:date="2024-11-20T02:49:00Z">
            <w:r>
              <w:rPr>
                <w:sz w:val="24"/>
                <w:szCs w:val="24"/>
              </w:rPr>
              <w:t>most</w:t>
            </w:r>
          </w:ins>
        </w:sdtContent>
      </w:sdt>
      <w:r>
        <w:rPr>
          <w:sz w:val="24"/>
          <w:szCs w:val="24"/>
        </w:rPr>
        <w:t xml:space="preserve"> growth conditions</w:t>
      </w:r>
      <w:del w:id="543" w:author="Mathias Jönsson" w:date="2025-01-17T13:47:00Z" w16du:dateUtc="2025-01-17T02:47:00Z">
        <w:r w:rsidDel="00745121">
          <w:rPr>
            <w:sz w:val="24"/>
            <w:szCs w:val="24"/>
          </w:rPr>
          <w:delText xml:space="preserve"> </w:delText>
        </w:r>
      </w:del>
      <w:r w:rsidR="00DD770E">
        <w:rPr>
          <w:sz w:val="24"/>
          <w:szCs w:val="24"/>
        </w:rPr>
        <w:fldChar w:fldCharType="begin"/>
      </w:r>
      <w:r w:rsidR="004E1CDA">
        <w:rPr>
          <w:sz w:val="24"/>
          <w:szCs w:val="24"/>
        </w:rPr>
        <w:instrText xml:space="preserve"> ADDIN ZOTERO_ITEM CSL_CITATION {"citationID":"5U7qS59x","properties":{"formattedCitation":"\\super 35\\nosupersub{}","plainCitation":"35","noteIndex":0},"citationItems":[{"id":98,"uris":["http://zotero.org/users/local/Ts7jirce/items/8AD5UM5I"],"itemData":{"id":98,"type":"article-journal","container-title":"The Journal of Organic Chemistry","DOI":"10.1021/jo400708u","ISSN":"0022-3263, 1520-6904","issue":"13","journalAbbreviation":"J. Org. Chem.","language":"en","page":"6746-6750","source":"DOI.org (Crossref)","title":"Surugamides A–E, Cyclic Octapeptides with Four &lt;span style=\"font-variant:small-caps;\"&gt;d&lt;/span&gt; -Amino Acid Residues, from a Marine Streptomyces sp.: LC–MS-Aided Inspection of Partial Hydrolysates for the Distinction of &lt;span style=\"font-variant:small-caps;\"&gt;d&lt;/span&gt; - and &lt;span style=\"font-variant:small-caps;\"&gt;l&lt;/span&gt; -Amino Acid Residues in the Sequence","title-short":"Surugamides A–E, Cyclic Octapeptides with Four &lt;span style=\"font-variant","volume":"78","author":[{"family":"Takada","given":"Kentaro"},{"family":"Ninomiya","given":"Akihiro"},{"family":"Naruse","given":"Masato"},{"family":"Sun","given":"Yi"},{"family":"Miyazaki","given":"Masayuki"},{"family":"Nogi","given":"Yuichi"},{"family":"Okada","given":"Shigeru"},{"family":"Matsunaga","given":"Shigeki"}],"issued":{"date-parts":[["2013",7,5]]}}}],"schema":"https://github.com/citation-style-language/schema/raw/master/csl-citation.json"} </w:instrText>
      </w:r>
      <w:r w:rsidR="00DD770E">
        <w:rPr>
          <w:sz w:val="24"/>
          <w:szCs w:val="24"/>
        </w:rPr>
        <w:fldChar w:fldCharType="separate"/>
      </w:r>
      <w:r w:rsidR="004E1CDA" w:rsidRPr="004E1CDA">
        <w:rPr>
          <w:sz w:val="24"/>
          <w:vertAlign w:val="superscript"/>
        </w:rPr>
        <w:t>35</w:t>
      </w:r>
      <w:r w:rsidR="00DD770E">
        <w:rPr>
          <w:sz w:val="24"/>
          <w:szCs w:val="24"/>
        </w:rPr>
        <w:fldChar w:fldCharType="end"/>
      </w:r>
      <w:del w:id="544" w:author="Mathias Jönsson" w:date="2025-01-17T12:42:00Z" w16du:dateUtc="2025-01-17T01:42:00Z">
        <w:r w:rsidDel="00DD770E">
          <w:rPr>
            <w:sz w:val="24"/>
            <w:szCs w:val="24"/>
          </w:rPr>
          <w:delText>(55)</w:delText>
        </w:r>
      </w:del>
      <w:r>
        <w:rPr>
          <w:sz w:val="24"/>
          <w:szCs w:val="24"/>
        </w:rPr>
        <w:t xml:space="preserve">. In addition, the core biosynthetic genes of </w:t>
      </w:r>
      <w:proofErr w:type="spellStart"/>
      <w:r>
        <w:rPr>
          <w:sz w:val="24"/>
          <w:szCs w:val="24"/>
        </w:rPr>
        <w:t>surugamide</w:t>
      </w:r>
      <w:proofErr w:type="spellEnd"/>
      <w:r>
        <w:rPr>
          <w:sz w:val="24"/>
          <w:szCs w:val="24"/>
        </w:rPr>
        <w:t xml:space="preserve"> (</w:t>
      </w:r>
      <w:proofErr w:type="spellStart"/>
      <w:r>
        <w:rPr>
          <w:i/>
          <w:sz w:val="24"/>
          <w:szCs w:val="24"/>
        </w:rPr>
        <w:t>surABCD</w:t>
      </w:r>
      <w:proofErr w:type="spellEnd"/>
      <w:r>
        <w:rPr>
          <w:sz w:val="24"/>
          <w:szCs w:val="24"/>
        </w:rPr>
        <w:t xml:space="preserve">) are members of an </w:t>
      </w:r>
      <w:proofErr w:type="spellStart"/>
      <w:r>
        <w:rPr>
          <w:sz w:val="24"/>
          <w:szCs w:val="24"/>
        </w:rPr>
        <w:t>iModulon</w:t>
      </w:r>
      <w:proofErr w:type="spellEnd"/>
      <w:r>
        <w:rPr>
          <w:sz w:val="24"/>
          <w:szCs w:val="24"/>
        </w:rPr>
        <w:t xml:space="preserve"> that include several genes with amino acid transport functions, cytochrome P450 enzymes, and an acyl-CoA dehydrogenase, which is crucial for </w:t>
      </w:r>
      <w:proofErr w:type="spellStart"/>
      <w:r>
        <w:rPr>
          <w:sz w:val="24"/>
          <w:szCs w:val="24"/>
        </w:rPr>
        <w:t>avenolide</w:t>
      </w:r>
      <w:proofErr w:type="spellEnd"/>
      <w:r>
        <w:rPr>
          <w:sz w:val="24"/>
          <w:szCs w:val="24"/>
        </w:rPr>
        <w:t xml:space="preserve"> activity, a key secondary metabolite signaling molecule</w:t>
      </w:r>
      <w:del w:id="545" w:author="Mathias Jönsson" w:date="2025-01-17T13:48:00Z" w16du:dateUtc="2025-01-17T02:48:00Z">
        <w:r w:rsidDel="00745121">
          <w:rPr>
            <w:sz w:val="24"/>
            <w:szCs w:val="24"/>
          </w:rPr>
          <w:delText xml:space="preserve"> </w:delText>
        </w:r>
      </w:del>
      <w:r w:rsidR="00DD770E">
        <w:rPr>
          <w:sz w:val="24"/>
          <w:szCs w:val="24"/>
        </w:rPr>
        <w:fldChar w:fldCharType="begin"/>
      </w:r>
      <w:r w:rsidR="004E1CDA">
        <w:rPr>
          <w:sz w:val="24"/>
          <w:szCs w:val="24"/>
        </w:rPr>
        <w:instrText xml:space="preserve"> ADDIN ZOTERO_ITEM CSL_CITATION {"citationID":"iuOyCaKi","properties":{"formattedCitation":"\\super 48,49\\nosupersub{}","plainCitation":"48,49","noteIndex":0},"citationItems":[{"id":118,"uris":["http://zotero.org/users/local/Ts7jirce/items/S7QJHRCL"],"itemData":{"id":118,"type":"article-journal","abstract":"Abstract\n            \n              A large majority of genome-encrypted chemical diversity in actinobacteria remains to be discovered, which is related to the low level of secondary metabolism genes expression. Here, we report the application of a reporter-guided screening strategy to activate cryptic polycyclic tetramate macrolactam gene clusters in\n              Streptomyces albus\n              J1074. The analysis of the\n              S. albus\n              transcriptome revealed an overall low level of secondary metabolism genes transcription. Combined with transposon mutagenesis, reporter-guided screening resulted in the selection of two\n              S. albus\n              strains with altered secondary metabolites production. Transposon insertion in the most prominent strain,\n              S. albus\n              ATGSal2P2::TN14, was mapped to the\n              XNR_3174\n              gene encoding an unclassified transcriptional regulator. The mutant strain was found to produce the avenolide-like compound butenolide 4. The deletion of the gene encoding a putative acyl-CoA oxidase, an orthologue of the\n              Streptomyces avermitilis\n              avenolide biosynthesis enzyme, in the\n              S. albus XNR_3174\n              mutant caused silencing of secondary metabolism. The homologues of\n              XNR_3174\n              and the butenolide biosynthesis genes were found in the genomes of multiple\n              Streptomyces\n              species. This result leads us to believe that the discovered regulatory elements comprise a new condition-dependent system that controls secondary metabolism in actinobacteria and can be manipulated to activate cryptic biosynthetic pathways.","container-title":"Scientific Reports","DOI":"10.1038/s41598-017-10316-y","ISSN":"2045-2322","issue":"1","journalAbbreviation":"Sci Rep","language":"en","page":"9784","source":"DOI.org (Crossref)","title":"Identification of butenolide regulatory system controlling secondary metabolism in Streptomyces albus J1074","volume":"7","author":[{"family":"Ahmed","given":"Yousra"},{"family":"Rebets","given":"Yuriy"},{"family":"Tokovenko","given":"Bogdan"},{"family":"Brötz","given":"Elke"},{"family":"Luzhetskyy","given":"Andriy"}],"issued":{"date-parts":[["2017",8,29]]}}},{"id":160,"uris":["http://zotero.org/users/local/Ts7jirce/items/XY57QSMS"],"itemData":{"id":160,"type":"article-journal","abstract":"&lt;p&gt;The genus &lt;italic&gt;Streptomyces&lt;/italic&gt; is a unique subgroup of actinomycetes bacteria that are well-known as prolific producers of antibiotics and many other bioactive secondary metabolites. Various environmental and physiological signals affect the onset and level of production of each antibiotic. Here we highlight recent findings on the regulation of antibiotic biosynthesis in &lt;italic&gt;Streptomyces&lt;/italic&gt; by signaling molecules, with special focus on autoregulators such as hormone-like signaling molecules and antibiotics themselves. Hormone-like signaling molecules are a group of small diffusible signaling molecules that interact with specific receptor proteins to initiate complex regulatory cascades of antibiotic biosynthesis. Antibiotics and their biosynthetic intermediates can also serve as autoregulators to fine-tune their own biosynthesis or cross-regulators of disparate biosynthetic pathways. Advances in understanding of signaling molecules-mediated regulation of antibiotic production in &lt;italic&gt;Streptomyces&lt;/italic&gt; may aid the discovery of new signaling molecules and their use in eliciting silent antibiotic biosynthetic pathways in a wide range of actinomycetes.&lt;/p&gt;","container-title":"Frontiers in Microbiology","DOI":"10.3389/fmicb.2019.02927","ISSN":"1664-302X","journalAbbreviation":"Front. Microbiol.","language":"English","note":"publisher: Frontiers","source":"Frontiers","title":"Regulation of Antibiotic Production by Signaling Molecules in Streptomyces","URL":"https://www.frontiersin.org/journals/microbiology/articles/10.3389/fmicb.2019.02927/full","volume":"10","author":[{"family":"Kong","given":"Dekun"},{"family":"Wang","given":"Xia"},{"family":"Nie","given":"Ju"},{"family":"Niu","given":"Guoqing"}],"accessed":{"date-parts":[["2024",8,22]]},"issued":{"date-parts":[["2019",12,19]]}}}],"schema":"https://github.com/citation-style-language/schema/raw/master/csl-citation.json"} </w:instrText>
      </w:r>
      <w:r w:rsidR="00DD770E">
        <w:rPr>
          <w:sz w:val="24"/>
          <w:szCs w:val="24"/>
        </w:rPr>
        <w:fldChar w:fldCharType="separate"/>
      </w:r>
      <w:r w:rsidR="004E1CDA" w:rsidRPr="004E1CDA">
        <w:rPr>
          <w:sz w:val="24"/>
          <w:vertAlign w:val="superscript"/>
        </w:rPr>
        <w:t>48,49</w:t>
      </w:r>
      <w:r w:rsidR="00DD770E">
        <w:rPr>
          <w:sz w:val="24"/>
          <w:szCs w:val="24"/>
        </w:rPr>
        <w:fldChar w:fldCharType="end"/>
      </w:r>
      <w:del w:id="546" w:author="Mathias Jönsson" w:date="2025-01-17T12:43:00Z" w16du:dateUtc="2025-01-17T01:43:00Z">
        <w:r w:rsidDel="00DD770E">
          <w:rPr>
            <w:sz w:val="24"/>
            <w:szCs w:val="24"/>
          </w:rPr>
          <w:delText>(68, 69)</w:delText>
        </w:r>
      </w:del>
      <w:r>
        <w:rPr>
          <w:sz w:val="24"/>
          <w:szCs w:val="24"/>
        </w:rPr>
        <w:t xml:space="preserve">. Taken together, this </w:t>
      </w:r>
      <w:proofErr w:type="spellStart"/>
      <w:r>
        <w:rPr>
          <w:sz w:val="24"/>
          <w:szCs w:val="24"/>
        </w:rPr>
        <w:t>iModulon</w:t>
      </w:r>
      <w:proofErr w:type="spellEnd"/>
      <w:r>
        <w:rPr>
          <w:sz w:val="24"/>
          <w:szCs w:val="24"/>
        </w:rPr>
        <w:t xml:space="preserve"> may contain several genes necessary for </w:t>
      </w:r>
      <w:proofErr w:type="spellStart"/>
      <w:r>
        <w:rPr>
          <w:sz w:val="24"/>
          <w:szCs w:val="24"/>
        </w:rPr>
        <w:t>surugamide</w:t>
      </w:r>
      <w:proofErr w:type="spellEnd"/>
      <w:r>
        <w:rPr>
          <w:sz w:val="24"/>
          <w:szCs w:val="24"/>
        </w:rPr>
        <w:t xml:space="preserve"> biosynthesis, providing a roadmap for experimental validation. Moreover, we identified two off-site gene clusters related to the transcription of the </w:t>
      </w:r>
      <w:proofErr w:type="spellStart"/>
      <w:r>
        <w:rPr>
          <w:sz w:val="24"/>
          <w:szCs w:val="24"/>
        </w:rPr>
        <w:t>minimycin</w:t>
      </w:r>
      <w:proofErr w:type="spellEnd"/>
      <w:r>
        <w:rPr>
          <w:sz w:val="24"/>
          <w:szCs w:val="24"/>
        </w:rPr>
        <w:t xml:space="preserve"> and </w:t>
      </w:r>
      <w:proofErr w:type="spellStart"/>
      <w:r>
        <w:rPr>
          <w:sz w:val="24"/>
          <w:szCs w:val="24"/>
        </w:rPr>
        <w:t>dudomycin</w:t>
      </w:r>
      <w:proofErr w:type="spellEnd"/>
      <w:r>
        <w:rPr>
          <w:sz w:val="24"/>
          <w:szCs w:val="24"/>
        </w:rPr>
        <w:t xml:space="preserve">-like BGCs in </w:t>
      </w:r>
      <w:r>
        <w:rPr>
          <w:i/>
          <w:sz w:val="24"/>
          <w:szCs w:val="24"/>
        </w:rPr>
        <w:t xml:space="preserve">S. </w:t>
      </w:r>
      <w:proofErr w:type="spellStart"/>
      <w:r>
        <w:rPr>
          <w:i/>
          <w:sz w:val="24"/>
          <w:szCs w:val="24"/>
        </w:rPr>
        <w:t>albidoflavus</w:t>
      </w:r>
      <w:proofErr w:type="spellEnd"/>
      <w:r>
        <w:rPr>
          <w:sz w:val="24"/>
          <w:szCs w:val="24"/>
        </w:rPr>
        <w:t xml:space="preserve">, one which appears involved in amino acid transport and one which contains genes such as </w:t>
      </w:r>
      <w:proofErr w:type="spellStart"/>
      <w:r>
        <w:rPr>
          <w:i/>
          <w:sz w:val="24"/>
          <w:szCs w:val="24"/>
        </w:rPr>
        <w:t>ectB</w:t>
      </w:r>
      <w:proofErr w:type="spellEnd"/>
      <w:r>
        <w:rPr>
          <w:sz w:val="24"/>
          <w:szCs w:val="24"/>
        </w:rPr>
        <w:t xml:space="preserve">, </w:t>
      </w:r>
      <w:proofErr w:type="spellStart"/>
      <w:r>
        <w:rPr>
          <w:sz w:val="24"/>
          <w:szCs w:val="24"/>
        </w:rPr>
        <w:t>SidA</w:t>
      </w:r>
      <w:proofErr w:type="spellEnd"/>
      <w:r>
        <w:rPr>
          <w:sz w:val="24"/>
          <w:szCs w:val="24"/>
        </w:rPr>
        <w:t>/</w:t>
      </w:r>
      <w:proofErr w:type="spellStart"/>
      <w:r>
        <w:rPr>
          <w:sz w:val="24"/>
          <w:szCs w:val="24"/>
        </w:rPr>
        <w:t>IucD</w:t>
      </w:r>
      <w:proofErr w:type="spellEnd"/>
      <w:r>
        <w:rPr>
          <w:sz w:val="24"/>
          <w:szCs w:val="24"/>
        </w:rPr>
        <w:t xml:space="preserve">/PvdA family monooxygenase, and an AMP-binding enzyme, </w:t>
      </w:r>
      <w:r>
        <w:rPr>
          <w:sz w:val="24"/>
          <w:szCs w:val="24"/>
        </w:rPr>
        <w:lastRenderedPageBreak/>
        <w:t>suggesting these gene clusters may be important for</w:t>
      </w:r>
      <w:sdt>
        <w:sdtPr>
          <w:tag w:val="goog_rdk_115"/>
          <w:id w:val="-418261000"/>
        </w:sdtPr>
        <w:sdtContent>
          <w:del w:id="547" w:author="Mathias Jönsson" w:date="2024-11-20T02:49:00Z">
            <w:r>
              <w:rPr>
                <w:sz w:val="24"/>
                <w:szCs w:val="24"/>
              </w:rPr>
              <w:delText xml:space="preserve"> the</w:delText>
            </w:r>
          </w:del>
        </w:sdtContent>
      </w:sdt>
      <w:r>
        <w:rPr>
          <w:sz w:val="24"/>
          <w:szCs w:val="24"/>
        </w:rPr>
        <w:t xml:space="preserve"> biosynthesis and transport of necessary components</w:t>
      </w:r>
      <w:sdt>
        <w:sdtPr>
          <w:tag w:val="goog_rdk_116"/>
          <w:id w:val="-1287345841"/>
        </w:sdtPr>
        <w:sdtContent>
          <w:del w:id="548" w:author="Mathias Jönsson" w:date="2024-11-20T02:49:00Z">
            <w:r>
              <w:rPr>
                <w:sz w:val="24"/>
                <w:szCs w:val="24"/>
              </w:rPr>
              <w:delText>of the biosynthesis</w:delText>
            </w:r>
          </w:del>
        </w:sdtContent>
      </w:sdt>
      <w:del w:id="549" w:author="Mathias Jönsson" w:date="2025-01-17T13:48:00Z" w16du:dateUtc="2025-01-17T02:48:00Z">
        <w:r w:rsidDel="00745121">
          <w:rPr>
            <w:sz w:val="24"/>
            <w:szCs w:val="24"/>
          </w:rPr>
          <w:delText xml:space="preserve"> </w:delText>
        </w:r>
      </w:del>
      <w:r w:rsidR="00DD770E">
        <w:rPr>
          <w:sz w:val="24"/>
          <w:szCs w:val="24"/>
        </w:rPr>
        <w:fldChar w:fldCharType="begin"/>
      </w:r>
      <w:r w:rsidR="004E1CDA">
        <w:rPr>
          <w:sz w:val="24"/>
          <w:szCs w:val="24"/>
        </w:rPr>
        <w:instrText xml:space="preserve"> ADDIN ZOTERO_ITEM CSL_CITATION {"citationID":"Eq1wvCFo","properties":{"formattedCitation":"\\super 50,51\\nosupersub{}","plainCitation":"50,51","noteIndex":0},"citationItems":[{"id":120,"uris":["http://zotero.org/users/local/Ts7jirce/items/3NGDW2JT"],"itemData":{"id":120,"type":"article-journal","abstract":"The genes of the biosynthetic pathway of ectoine (1,4,5,6-tetrahydro-2-methyl-4-pyrimidinecarboxylic acid) from the Gram-positive moderate halophile\n              Marinococcus halophilus\n              were cloned by functional expression in\n              Escherichia coli.\n              These genes were not only expressed, but also osmoregulated in\n              E. coli,\n              as demonstrated by increasing cytoplasmic ectoine concentration in response to medium salinity. Sequencing of a 4∙4 kb fragment revealed four major ORFs, which were designated\n              ectA, ectB, ectC\n              and\n              orfA.\n              The significance of three of these genes for ectoine synthesis was proved by sequence comparison with known proteins and by physiological experiments. Several deletion derivatives of the sequenced fragment were introduced into\n              E. coli\n              and the resulting clones were investigated for their ability to synthesize ectoine or one of the intermediates in its biosynthetic pathway. It was demonstrated that\n              ectA\n              codes for\n              l\n              -2,4-diaminobutyric acid acetyltransferase,\n              ectB\n              for\n              l\n              -2,4-diaminobutyric acid transaminase and\n              ectC\n              for\n              l\n              -ectoine synthase. A DNA region upstream of\n              ectA\n              was shown to be necessary for the regulated expression of ectoine synthesis in response to the osmolarity of the medium.","container-title":"Microbiology","DOI":"10.1099/00221287-143-4-1141","ISSN":"1350-0872, 1465-2080","issue":"4","language":"en","page":"1141-1149","source":"DOI.org (Crossref)","title":"Characterization of genes for the biosynthesis of the compatible solute ectoine from Marinococcus halophilus and osmoregulated expression in Escherichia coli","volume":"143","author":[{"family":"Louis","given":"Petra"},{"family":"Galinski","given":"Erwin A."}],"issued":{"date-parts":[["1997",4,1]]}}},{"id":122,"uris":["http://zotero.org/users/local/Ts7jirce/items/Q4DXF8TE"],"itemData":{"id":122,"type":"article-journal","abstract":"ABSTRACT\n            \n              By using natural-abundance\n              13\n              C-nuclear magnetic resonance spectroscopy and high-performance liquid chromatography (HPLC) analysis we have investigated the types of compatible solutes that are synthesized de novo in a variety of\n              Bacillus\n              species under high-osmolality growth conditions. Five different patterns of compatible solute production were found among the 13\n              Bacillus\n              species we studied.\n              Bacillus subtilis\n              ,\n              B. licheniformis\n              , and\n              B. megaterium\n              produced proline;\n              B. cereus\n              ,\n              B. circulans\n              ,\n              B. thuringiensis\n              ,\n              Paenibacillus polymyxa\n              , and\n              Aneurinibacillus aneurinilyticus\n              synthesized glutamate;\n              B. alcalophilus\n              ,\n              B. psychrophilus\n              , and\n              B. pasteurii\n              synthesized ectoine; and\n              Salibacillus\n              (formerly\n              Bacillus\n              )\n              salexigens\n              produced both ectoine and hydroxyectoine, whereas\n              Virgibacillus\n              (formerly\n              Bacillus\n              )\n              pantothenticus\n              synthesized both ectoine and proline. Hence, the ability to produce the tetrahydropyrimidine ectoine under hyperosmotic growth conditions is widespread within the genus\n              Bacillus\n              and closely related taxa. To study ectoine biosynthesis within the group of\n              Bacillus\n              species in greater detail, we focused on\n              B. pasteurii\n              . We cloned and sequenced its ectoine biosynthetic genes (\n              ectABC\n              ). The\n              ectABC\n              genes encode the diaminobutyric acid acetyltransferase (EctA), the diaminobutyric acid aminotransferase (EctB), and the ectoine synthase (EctC). Together these proteins constitute the ectoine biosynthetic pathway, and their heterologous expression in\n              B. subtilis\n              led to the production of ectoine. Northern blot analysis demonstrated that the\n              ectABC\n              genes are genetically organized as an operon whose expression is strongly enhanced when the osmolality of the growth medium is raised. Primer extension analysis allowed us to pinpoint the osmoregulated promoter of the\n              B. pasteurii ectABC\n              gene cluster. HPLC analysis of osmotically challenged\n              B. pasteurii\n              cells revealed that ectoine production within this bacterium is finely tuned and closely correlated with the osmolality of the growth medium. These observations together with the osmotic control of\n              ectABC\n              transcription suggest that the de novo synthesis of ectoine is an important facet in the cellular adaptation of\n              B. pasteurii\n              to high-osmolarity surroundings.","container-title":"Applied and Environmental Microbiology","DOI":"10.1128/AEM.68.2.772-783.2002","ISSN":"0099-2240, 1098-5336","issue":"2","journalAbbreviation":"Appl Environ Microbiol","language":"en","page":"772-783","source":"DOI.org (Crossref)","title":"Osmotically Regulated Synthesis of the Compatible Solute Ectoine in &lt;i&gt;Bacillus pasteurii&lt;/i&gt; and Related &lt;i&gt;Bacillus&lt;/i&gt; spp","volume":"68","author":[{"family":"Kuhlmann","given":"Anne U."},{"family":"Bremer","given":"Erhard"}],"issued":{"date-parts":[["2002",2]]}}}],"schema":"https://github.com/citation-style-language/schema/raw/master/csl-citation.json"} </w:instrText>
      </w:r>
      <w:r w:rsidR="00DD770E">
        <w:rPr>
          <w:sz w:val="24"/>
          <w:szCs w:val="24"/>
        </w:rPr>
        <w:fldChar w:fldCharType="separate"/>
      </w:r>
      <w:r w:rsidR="004E1CDA" w:rsidRPr="004E1CDA">
        <w:rPr>
          <w:sz w:val="24"/>
          <w:vertAlign w:val="superscript"/>
        </w:rPr>
        <w:t>50,51</w:t>
      </w:r>
      <w:r w:rsidR="00DD770E">
        <w:rPr>
          <w:sz w:val="24"/>
          <w:szCs w:val="24"/>
        </w:rPr>
        <w:fldChar w:fldCharType="end"/>
      </w:r>
      <w:del w:id="550" w:author="Mathias Jönsson" w:date="2025-01-17T12:44:00Z" w16du:dateUtc="2025-01-17T01:44:00Z">
        <w:r w:rsidDel="00DD770E">
          <w:rPr>
            <w:sz w:val="24"/>
            <w:szCs w:val="24"/>
          </w:rPr>
          <w:delText>(70, 71)</w:delText>
        </w:r>
      </w:del>
      <w:r>
        <w:rPr>
          <w:sz w:val="24"/>
          <w:szCs w:val="24"/>
        </w:rPr>
        <w:t xml:space="preserve">. </w:t>
      </w:r>
      <w:customXmlDelRangeStart w:id="551" w:author="Mathias Jönsson" w:date="2025-01-17T12:54:00Z"/>
      <w:sdt>
        <w:sdtPr>
          <w:tag w:val="goog_rdk_117"/>
          <w:id w:val="-281034290"/>
        </w:sdtPr>
        <w:sdtContent>
          <w:customXmlDelRangeEnd w:id="551"/>
          <w:del w:id="552" w:author="Mathias Jönsson" w:date="2024-11-20T02:49:00Z">
            <w:r>
              <w:rPr>
                <w:sz w:val="24"/>
                <w:szCs w:val="24"/>
              </w:rPr>
              <w:delText xml:space="preserve">These peripheral sets of genes are likely important when considering strain engineering or BGC engraftments to other </w:delText>
            </w:r>
          </w:del>
          <w:customXmlDelRangeStart w:id="553" w:author="Mathias Jönsson" w:date="2025-01-17T12:54:00Z"/>
          <w:sdt>
            <w:sdtPr>
              <w:tag w:val="goog_rdk_118"/>
              <w:id w:val="-1348094188"/>
            </w:sdtPr>
            <w:sdtContent>
              <w:customXmlDelRangeEnd w:id="553"/>
              <w:commentRangeStart w:id="554"/>
              <w:customXmlDelRangeStart w:id="555" w:author="Mathias Jönsson" w:date="2025-01-17T12:54:00Z"/>
            </w:sdtContent>
          </w:sdt>
          <w:customXmlDelRangeEnd w:id="555"/>
          <w:del w:id="556" w:author="Mathias Jönsson" w:date="2024-11-20T02:49:00Z">
            <w:r>
              <w:rPr>
                <w:sz w:val="24"/>
                <w:szCs w:val="24"/>
              </w:rPr>
              <w:delText>organisms</w:delText>
            </w:r>
            <w:commentRangeEnd w:id="554"/>
            <w:r>
              <w:commentReference w:id="554"/>
            </w:r>
            <w:r>
              <w:rPr>
                <w:sz w:val="24"/>
                <w:szCs w:val="24"/>
              </w:rPr>
              <w:delText>, and are promising targets for experimental validation (33). Furthermore, we found that many of the BGC related iModulons were enriched in DNA binding motifs within 500 bp upstream of the BGC, which could be lucrative targets to discover new promoters to increase production yields (72).</w:delText>
            </w:r>
          </w:del>
          <w:customXmlDelRangeStart w:id="557" w:author="Mathias Jönsson" w:date="2025-01-17T12:54:00Z"/>
        </w:sdtContent>
      </w:sdt>
      <w:customXmlDelRangeEnd w:id="557"/>
    </w:p>
    <w:p w14:paraId="000000DE" w14:textId="77777777" w:rsidR="00641530" w:rsidRDefault="00641530">
      <w:pPr>
        <w:rPr>
          <w:sz w:val="24"/>
          <w:szCs w:val="24"/>
        </w:rPr>
      </w:pPr>
    </w:p>
    <w:customXmlDelRangeStart w:id="558" w:author="Mathias Jönsson" w:date="2025-01-17T12:55:00Z"/>
    <w:sdt>
      <w:sdtPr>
        <w:tag w:val="goog_rdk_128"/>
        <w:id w:val="-1028714173"/>
      </w:sdtPr>
      <w:sdtContent>
        <w:customXmlDelRangeEnd w:id="558"/>
        <w:p w14:paraId="000000E0" w14:textId="720E1F0D" w:rsidR="00641530" w:rsidRDefault="00000000">
          <w:pPr>
            <w:rPr>
              <w:ins w:id="559" w:author="Mathias Jönsson" w:date="2025-01-17T12:55:00Z" w16du:dateUtc="2025-01-17T01:55:00Z"/>
            </w:rPr>
          </w:pPr>
          <w:del w:id="560" w:author="Mathias Jönsson" w:date="2025-01-17T12:55:00Z" w16du:dateUtc="2025-01-17T01:55:00Z">
            <w:r w:rsidDel="0025445C">
              <w:rPr>
                <w:sz w:val="24"/>
                <w:szCs w:val="24"/>
              </w:rPr>
              <w:delText xml:space="preserve">Moreover, through the iModulome we identified several BGC-related iModulons that clustered together with </w:delText>
            </w:r>
            <w:r w:rsidDel="0025445C">
              <w:rPr>
                <w:i/>
                <w:sz w:val="24"/>
                <w:szCs w:val="24"/>
              </w:rPr>
              <w:delText>Fur</w:delText>
            </w:r>
            <w:r w:rsidDel="0025445C">
              <w:rPr>
                <w:sz w:val="24"/>
                <w:szCs w:val="24"/>
              </w:rPr>
              <w:delText xml:space="preserve"> regulated and iron scavenging-related iModulons of other species (7</w:delText>
            </w:r>
          </w:del>
          <w:customXmlDelRangeStart w:id="561" w:author="Mathias Jönsson" w:date="2025-01-17T12:55:00Z"/>
          <w:sdt>
            <w:sdtPr>
              <w:tag w:val="goog_rdk_119"/>
              <w:id w:val="1895701353"/>
            </w:sdtPr>
            <w:sdtContent>
              <w:customXmlDelRangeEnd w:id="561"/>
              <w:customXmlDelRangeStart w:id="562" w:author="Mathias Jönsson" w:date="2025-01-17T12:55:00Z"/>
            </w:sdtContent>
          </w:sdt>
          <w:customXmlDelRangeEnd w:id="562"/>
          <w:customXmlDelRangeStart w:id="563" w:author="Mathias Jönsson" w:date="2025-01-17T12:55:00Z"/>
          <w:sdt>
            <w:sdtPr>
              <w:tag w:val="goog_rdk_120"/>
              <w:id w:val="-703397421"/>
            </w:sdtPr>
            <w:sdtContent>
              <w:customXmlDelRangeEnd w:id="563"/>
              <w:del w:id="564" w:author="Mathias Jönsson" w:date="2024-11-20T02:49:00Z">
                <w:r>
                  <w:rPr>
                    <w:sz w:val="24"/>
                    <w:szCs w:val="24"/>
                  </w:rPr>
                  <w:delText>3</w:delText>
                </w:r>
              </w:del>
              <w:customXmlDelRangeStart w:id="565" w:author="Mathias Jönsson" w:date="2025-01-17T12:55:00Z"/>
            </w:sdtContent>
          </w:sdt>
          <w:customXmlDelRangeEnd w:id="565"/>
          <w:del w:id="566" w:author="Mathias Jönsson" w:date="2025-01-17T12:55:00Z" w16du:dateUtc="2025-01-17T01:55:00Z">
            <w:r w:rsidDel="0025445C">
              <w:rPr>
                <w:sz w:val="24"/>
                <w:szCs w:val="24"/>
              </w:rPr>
              <w:delText>–7</w:delText>
            </w:r>
          </w:del>
          <w:customXmlDelRangeStart w:id="567" w:author="Mathias Jönsson" w:date="2025-01-17T12:54:00Z"/>
          <w:sdt>
            <w:sdtPr>
              <w:tag w:val="goog_rdk_121"/>
              <w:id w:val="1055042681"/>
            </w:sdtPr>
            <w:sdtContent>
              <w:customXmlDelRangeEnd w:id="567"/>
              <w:customXmlDelRangeStart w:id="568" w:author="Mathias Jönsson" w:date="2025-01-17T12:54:00Z"/>
            </w:sdtContent>
          </w:sdt>
          <w:customXmlDelRangeEnd w:id="568"/>
          <w:customXmlDelRangeStart w:id="569" w:author="Mathias Jönsson" w:date="2025-01-17T12:55:00Z"/>
          <w:sdt>
            <w:sdtPr>
              <w:tag w:val="goog_rdk_122"/>
              <w:id w:val="120967280"/>
            </w:sdtPr>
            <w:sdtContent>
              <w:customXmlDelRangeEnd w:id="569"/>
              <w:del w:id="570" w:author="Mathias Jönsson" w:date="2024-11-20T02:49:00Z">
                <w:r>
                  <w:rPr>
                    <w:sz w:val="24"/>
                    <w:szCs w:val="24"/>
                  </w:rPr>
                  <w:delText>5</w:delText>
                </w:r>
              </w:del>
              <w:customXmlDelRangeStart w:id="571" w:author="Mathias Jönsson" w:date="2025-01-17T12:55:00Z"/>
            </w:sdtContent>
          </w:sdt>
          <w:customXmlDelRangeEnd w:id="571"/>
          <w:del w:id="572" w:author="Mathias Jönsson" w:date="2025-01-17T12:55:00Z" w16du:dateUtc="2025-01-17T01:55:00Z">
            <w:r w:rsidDel="0025445C">
              <w:rPr>
                <w:sz w:val="24"/>
                <w:szCs w:val="24"/>
              </w:rPr>
              <w:delText xml:space="preserve">). The </w:delText>
            </w:r>
            <w:r w:rsidDel="0025445C">
              <w:rPr>
                <w:i/>
                <w:sz w:val="24"/>
                <w:szCs w:val="24"/>
              </w:rPr>
              <w:delText>S. albidoflavus</w:delText>
            </w:r>
            <w:r w:rsidDel="0025445C">
              <w:rPr>
                <w:sz w:val="24"/>
                <w:szCs w:val="24"/>
              </w:rPr>
              <w:delText xml:space="preserve"> BGCs included cyclofaulknamycin, minimycin and dudomycin-like, an unknown NRPS-like, and the PKS-like paulomycin. While the biosynthesis of minimycin appears to involve a non-heme iron dependent monooxygenase, there is very little known about the involvement of iron in the expression of these BGCs, or potential iron scavenging properties (7</w:delText>
            </w:r>
          </w:del>
          <w:customXmlDelRangeStart w:id="573" w:author="Mathias Jönsson" w:date="2025-01-17T12:55:00Z"/>
          <w:sdt>
            <w:sdtPr>
              <w:tag w:val="goog_rdk_123"/>
              <w:id w:val="-1374989690"/>
            </w:sdtPr>
            <w:sdtContent>
              <w:customXmlDelRangeEnd w:id="573"/>
              <w:customXmlDelRangeStart w:id="574" w:author="Mathias Jönsson" w:date="2025-01-17T12:55:00Z"/>
            </w:sdtContent>
          </w:sdt>
          <w:customXmlDelRangeEnd w:id="574"/>
          <w:customXmlDelRangeStart w:id="575" w:author="Mathias Jönsson" w:date="2025-01-17T12:55:00Z"/>
          <w:sdt>
            <w:sdtPr>
              <w:tag w:val="goog_rdk_124"/>
              <w:id w:val="759646037"/>
            </w:sdtPr>
            <w:sdtContent>
              <w:customXmlDelRangeEnd w:id="575"/>
              <w:del w:id="576" w:author="Mathias Jönsson" w:date="2024-11-20T02:49:00Z">
                <w:r>
                  <w:rPr>
                    <w:sz w:val="24"/>
                    <w:szCs w:val="24"/>
                  </w:rPr>
                  <w:delText>6</w:delText>
                </w:r>
              </w:del>
              <w:customXmlDelRangeStart w:id="577" w:author="Mathias Jönsson" w:date="2025-01-17T12:55:00Z"/>
            </w:sdtContent>
          </w:sdt>
          <w:customXmlDelRangeEnd w:id="577"/>
          <w:del w:id="578" w:author="Mathias Jönsson" w:date="2025-01-17T12:55:00Z" w16du:dateUtc="2025-01-17T01:55:00Z">
            <w:r w:rsidDel="0025445C">
              <w:rPr>
                <w:sz w:val="24"/>
                <w:szCs w:val="24"/>
              </w:rPr>
              <w:delText>–</w:delText>
            </w:r>
          </w:del>
          <w:customXmlDelRangeStart w:id="579" w:author="Mathias Jönsson" w:date="2025-01-17T12:55:00Z"/>
          <w:sdt>
            <w:sdtPr>
              <w:tag w:val="goog_rdk_125"/>
              <w:id w:val="-406460566"/>
            </w:sdtPr>
            <w:sdtContent>
              <w:customXmlDelRangeEnd w:id="579"/>
              <w:customXmlDelRangeStart w:id="580" w:author="Mathias Jönsson" w:date="2025-01-17T12:55:00Z"/>
            </w:sdtContent>
          </w:sdt>
          <w:customXmlDelRangeEnd w:id="580"/>
          <w:customXmlDelRangeStart w:id="581" w:author="Mathias Jönsson" w:date="2025-01-17T12:55:00Z"/>
          <w:sdt>
            <w:sdtPr>
              <w:tag w:val="goog_rdk_126"/>
              <w:id w:val="1099759747"/>
            </w:sdtPr>
            <w:sdtContent>
              <w:customXmlDelRangeEnd w:id="581"/>
              <w:del w:id="582" w:author="Mathias Jönsson" w:date="2024-11-20T02:49:00Z">
                <w:r>
                  <w:rPr>
                    <w:sz w:val="24"/>
                    <w:szCs w:val="24"/>
                  </w:rPr>
                  <w:delText>80</w:delText>
                </w:r>
              </w:del>
              <w:customXmlDelRangeStart w:id="583" w:author="Mathias Jönsson" w:date="2025-01-17T12:55:00Z"/>
            </w:sdtContent>
          </w:sdt>
          <w:customXmlDelRangeEnd w:id="583"/>
          <w:del w:id="584" w:author="Mathias Jönsson" w:date="2025-01-17T12:55:00Z" w16du:dateUtc="2025-01-17T01:55:00Z">
            <w:r w:rsidDel="0025445C">
              <w:rPr>
                <w:sz w:val="24"/>
                <w:szCs w:val="24"/>
              </w:rPr>
              <w:delText>). This underscores the potential of iModulons as a framework for unraveling the intricate regulatory mechanisms that govern BGC expression, particularly in relation to metal ion homeostasis. The association of these iModulons with iron-dependent pathways not only hints at a broader regulatory landscape but also paves the way for targeted investigations into the iron-mediated control of secondary metabolism.</w:delText>
            </w:r>
          </w:del>
          <w:customXmlDelRangeStart w:id="585" w:author="Mathias Jönsson" w:date="2025-01-17T12:55:00Z"/>
          <w:sdt>
            <w:sdtPr>
              <w:tag w:val="goog_rdk_127"/>
              <w:id w:val="-309326080"/>
            </w:sdtPr>
            <w:sdtContent>
              <w:customXmlDelRangeEnd w:id="585"/>
              <w:customXmlDelRangeStart w:id="586" w:author="Mathias Jönsson" w:date="2025-01-17T12:55:00Z"/>
            </w:sdtContent>
          </w:sdt>
          <w:customXmlDelRangeEnd w:id="586"/>
          <w:sdt>
            <w:sdtPr>
              <w:tag w:val="goog_rdk_130"/>
              <w:id w:val="-646822644"/>
            </w:sdtPr>
            <w:sdtContent>
              <w:customXmlDelRangeStart w:id="587" w:author="Mathias Jönsson" w:date="2025-01-17T12:55:00Z"/>
              <w:sdt>
                <w:sdtPr>
                  <w:tag w:val="goog_rdk_129"/>
                  <w:id w:val="2094431228"/>
                </w:sdtPr>
                <w:sdtContent>
                  <w:customXmlDelRangeEnd w:id="587"/>
                  <w:customXmlDelRangeStart w:id="588" w:author="Mathias Jönsson" w:date="2025-01-17T12:55:00Z"/>
                </w:sdtContent>
              </w:sdt>
              <w:customXmlDelRangeEnd w:id="588"/>
            </w:sdtContent>
          </w:sdt>
        </w:p>
        <w:customXmlDelRangeStart w:id="589" w:author="Mathias Jönsson" w:date="2025-01-17T12:55:00Z"/>
      </w:sdtContent>
    </w:sdt>
    <w:customXmlDelRangeEnd w:id="589"/>
    <w:p w14:paraId="08E06E10" w14:textId="3FB9D9B2" w:rsidR="0025445C" w:rsidRPr="0025445C" w:rsidRDefault="0025445C">
      <w:pPr>
        <w:rPr>
          <w:ins w:id="590" w:author="Mathias Jönsson" w:date="2025-01-17T12:55:00Z" w16du:dateUtc="2025-01-17T01:55:00Z"/>
          <w:sz w:val="24"/>
          <w:szCs w:val="24"/>
          <w:rPrChange w:id="591" w:author="Mathias Jönsson" w:date="2025-01-17T12:55:00Z" w16du:dateUtc="2025-01-17T01:55:00Z">
            <w:rPr>
              <w:ins w:id="592" w:author="Mathias Jönsson" w:date="2025-01-17T12:55:00Z" w16du:dateUtc="2025-01-17T01:55:00Z"/>
            </w:rPr>
          </w:rPrChange>
        </w:rPr>
      </w:pPr>
      <w:ins w:id="593" w:author="Mathias Jönsson" w:date="2025-01-17T12:55:00Z" w16du:dateUtc="2025-01-17T01:55:00Z">
        <w:r w:rsidRPr="0025445C">
          <w:rPr>
            <w:sz w:val="24"/>
            <w:szCs w:val="24"/>
            <w:rPrChange w:id="594" w:author="Mathias Jönsson" w:date="2025-01-17T12:55:00Z" w16du:dateUtc="2025-01-17T01:55:00Z">
              <w:rPr/>
            </w:rPrChange>
          </w:rPr>
          <w:t xml:space="preserve">Moreover, through the </w:t>
        </w:r>
        <w:proofErr w:type="spellStart"/>
        <w:r w:rsidRPr="0025445C">
          <w:rPr>
            <w:sz w:val="24"/>
            <w:szCs w:val="24"/>
            <w:rPrChange w:id="595" w:author="Mathias Jönsson" w:date="2025-01-17T12:55:00Z" w16du:dateUtc="2025-01-17T01:55:00Z">
              <w:rPr/>
            </w:rPrChange>
          </w:rPr>
          <w:t>iModulome</w:t>
        </w:r>
        <w:proofErr w:type="spellEnd"/>
        <w:r w:rsidRPr="0025445C">
          <w:rPr>
            <w:sz w:val="24"/>
            <w:szCs w:val="24"/>
            <w:rPrChange w:id="596" w:author="Mathias Jönsson" w:date="2025-01-17T12:55:00Z" w16du:dateUtc="2025-01-17T01:55:00Z">
              <w:rPr/>
            </w:rPrChange>
          </w:rPr>
          <w:t xml:space="preserve"> we identified several BGC-related </w:t>
        </w:r>
        <w:proofErr w:type="spellStart"/>
        <w:r w:rsidRPr="0025445C">
          <w:rPr>
            <w:sz w:val="24"/>
            <w:szCs w:val="24"/>
            <w:rPrChange w:id="597" w:author="Mathias Jönsson" w:date="2025-01-17T12:55:00Z" w16du:dateUtc="2025-01-17T01:55:00Z">
              <w:rPr/>
            </w:rPrChange>
          </w:rPr>
          <w:t>iModulons</w:t>
        </w:r>
        <w:proofErr w:type="spellEnd"/>
        <w:r w:rsidRPr="0025445C">
          <w:rPr>
            <w:sz w:val="24"/>
            <w:szCs w:val="24"/>
            <w:rPrChange w:id="598" w:author="Mathias Jönsson" w:date="2025-01-17T12:55:00Z" w16du:dateUtc="2025-01-17T01:55:00Z">
              <w:rPr/>
            </w:rPrChange>
          </w:rPr>
          <w:t xml:space="preserve"> that clustered together with </w:t>
        </w:r>
        <w:r w:rsidRPr="0025445C">
          <w:rPr>
            <w:i/>
            <w:iCs/>
            <w:sz w:val="24"/>
            <w:szCs w:val="24"/>
            <w:rPrChange w:id="599" w:author="Mathias Jönsson" w:date="2025-01-17T12:55:00Z" w16du:dateUtc="2025-01-17T01:55:00Z">
              <w:rPr/>
            </w:rPrChange>
          </w:rPr>
          <w:t>Fur</w:t>
        </w:r>
        <w:r w:rsidRPr="0025445C">
          <w:rPr>
            <w:sz w:val="24"/>
            <w:szCs w:val="24"/>
            <w:rPrChange w:id="600" w:author="Mathias Jönsson" w:date="2025-01-17T12:55:00Z" w16du:dateUtc="2025-01-17T01:55:00Z">
              <w:rPr/>
            </w:rPrChange>
          </w:rPr>
          <w:t xml:space="preserve"> regulated and iron scavenging-related </w:t>
        </w:r>
        <w:proofErr w:type="spellStart"/>
        <w:r w:rsidRPr="0025445C">
          <w:rPr>
            <w:sz w:val="24"/>
            <w:szCs w:val="24"/>
            <w:rPrChange w:id="601" w:author="Mathias Jönsson" w:date="2025-01-17T12:55:00Z" w16du:dateUtc="2025-01-17T01:55:00Z">
              <w:rPr/>
            </w:rPrChange>
          </w:rPr>
          <w:t>iModulons</w:t>
        </w:r>
        <w:proofErr w:type="spellEnd"/>
        <w:r w:rsidRPr="0025445C">
          <w:rPr>
            <w:sz w:val="24"/>
            <w:szCs w:val="24"/>
            <w:rPrChange w:id="602" w:author="Mathias Jönsson" w:date="2025-01-17T12:55:00Z" w16du:dateUtc="2025-01-17T01:55:00Z">
              <w:rPr/>
            </w:rPrChange>
          </w:rPr>
          <w:t xml:space="preserve"> of other species</w:t>
        </w:r>
      </w:ins>
      <w:r>
        <w:rPr>
          <w:sz w:val="24"/>
          <w:szCs w:val="24"/>
        </w:rPr>
        <w:fldChar w:fldCharType="begin"/>
      </w:r>
      <w:r w:rsidR="004E1CDA">
        <w:rPr>
          <w:sz w:val="24"/>
          <w:szCs w:val="24"/>
        </w:rPr>
        <w:instrText xml:space="preserve"> ADDIN ZOTERO_ITEM CSL_CITATION {"citationID":"EhSauPLr","properties":{"formattedCitation":"\\super 52\\uc0\\u8211{}54\\nosupersub{}","plainCitation":"52–54","noteIndex":0},"citationItems":[{"id":126,"uris":["http://zotero.org/users/local/Ts7jirce/items/NWJJEXLR"],"itemData":{"id":126,"type":"article-journal","abstract":"SUMMARY\n              The regulatory logic of siderophore biosynthetic genes in bacteria involves the universal repressor Fur, which acts together with iron as a negative regulator. However in other bacteria, in addition to the Fur-mediated mechanism of regulation, there is a concurrent positive regulation of iron transport and siderophore biosynthetic genes that occurs under conditions of iron deprivation. Despite these regulatory differences the mechanisms of siderophore biosynthesis follow the same fundamental enzymatic logic, which involves a series of elongating acyl-S-enzyme intermediates on multimodular protein assembly lines: nonribosomal peptide synthetases (NRPS). A substantial variety of siderophore structures are produced from similar NRPS assembly lines, and variation can come in the choice of the phenolic acid selected as the N-cap, the tailoring of amino acid residues during chain elongation, the mode of chain termination, and the nature of the capturing nucleophile of the siderophore acyl chain being released. Of course the specific parts that get assembled in a given bacterium may reflect a combination of the inventory of biosynthetic and tailoring gene clusters available. This modular assembly logic can account for all known siderophores. The ability to mix and match domains within modules and to swap modules themselves is likely to be an ongoing process in combinatorial biosynthesis. NRPS evolution will try out new combinations of chain initiation, elongation and tailoring, and termination steps, possibly by genetic exchange with other microorganisms and/or within the same bacterium, to create new variants of iron-chelating siderophores that can fit a particular niche for the producer bacterium.","container-title":"Microbiology and Molecular Biology Reviews","DOI":"10.1128/MMBR.66.2.223-249.2002","ISSN":"1092-2172, 1098-5557","issue":"2","journalAbbreviation":"Microbiol Mol Biol Rev","language":"en","page":"223-249","source":"DOI.org (Crossref)","title":"Genetics and Assembly Line Enzymology of Siderophore Biosynthesis in Bacteria","volume":"66","author":[{"family":"Crosa","given":"Jorge H."},{"family":"Walsh","given":"Christopher T."}],"issued":{"date-parts":[["2002",6]]}}},{"id":128,"uris":["http://zotero.org/users/local/Ts7jirce/items/B9MS3FJQ"],"itemData":{"id":128,"type":"article-journal","abstract":"Enterobactin, the\n tris-(\n              N\n              -(2,3-dihydroxybenzoyl)serine) trilactone\n siderophore of\n              Escherichia coli\n              , is synthesized by a\n three-protein (EntE, B, F) six-module nonribosomal peptide synthetase\n (NRPS). In this work, the 142-kDa four-domain protein EntF was bisected\n into two double-domain fragments: a 108-kDa condensation and\n adenylation construct, EntF C-A, and a 37-kDa peptidyl carrier protein\n (PCP) and thioesterase protein, EntF PCP-TE. The adenylation domain\n activity of EntF C-A formed seryl-AMP but lost the ability to transfer\n the seryl moiety to the cognate EntF PCP-TE in\n              trans\n              .\n Seryl transfer to heterologous PCP protein fragments, the SrfB1 PCP\n from surfactin synthetase and Ybt PCP1 from yersiniabactin synthetase,\n was observed at rates of 0.5 min\n              −1\n              and 0.01\n min\n              −1\n              , respectively. The possibility that these slow\n acylation rates reflected dissociation of acyl/aminoacyl-AMP followed\n by adventitious thiolation by the heterologous PCPs in solution was\n addressed by measuring catalytic turnover of pyrophosphate\n (PP\n              i\n              ) released from the adenylation domain. The holo SrfB1\n PCP protein as well as Ybt PCP1 did not stimulate an increase in\n PP\n              i\n              release from EntF C-A or EntE. In this light,\n aminoacylations in\n              trans\n              between A and PCP domain\n fragments of NRPS assembly lines must be subjected to kinetic scrutiny\n to determine whether transfer is truly between protein domains or\n results from slow aminoacyl-AMP release and subsequent nonenzymatic\n thiol capture.","container-title":"Proceedings of the National Academy of Sciences","DOI":"10.1073/pnas.040572897","ISSN":"0027-8424, 1091-6490","issue":"6","journalAbbreviation":"Proc. Natl. Acad. Sci. U.S.A.","language":"en","page":"2509-2514","source":"DOI.org (Crossref)","title":"The EntF and EntE adenylation domains of &lt;i&gt;Escherichia coli&lt;/i&gt; enterobactin synthetase: Sequestration and selectivity in acyl-AMP transfers to thiolation domain cosubstrates","title-short":"The EntF and EntE adenylation domains of &lt;i&gt;Escherichia coli&lt;/i&gt; enterobactin synthetase","volume":"97","author":[{"family":"Ehmann","given":"David E."},{"family":"Shaw-Reid","given":"Cathryn A."},{"family":"Losey","given":"Heather C."},{"family":"Walsh","given":"Christopher T."}],"issued":{"date-parts":[["2000",3,14]]}}},{"id":130,"uris":["http://zotero.org/users/local/Ts7jirce/items/TRPVHD2L"],"itemData":{"id":130,"type":"article-journal","container-title":"Biochemistry","DOI":"10.1021/bi9726584","ISSN":"0006-2960, 1520-4995","issue":"8","journalAbbreviation":"Biochemistry","language":"en","page":"2648-2659","source":"DOI.org (Crossref)","title":"Reconstitution and Characterization of the &lt;i&gt;Escherichia coli&lt;/i&gt; Enterobactin Synthetase from EntB, EntE, and EntF","volume":"37","author":[{"family":"Gehring","given":"Amy M."},{"family":"Mori","given":"Ichiro"},{"family":"Walsh","given":"Christopher T."}],"issued":{"date-parts":[["1998",2,1]]}}}],"schema":"https://github.com/citation-style-language/schema/raw/master/csl-citation.json"} </w:instrText>
      </w:r>
      <w:r>
        <w:rPr>
          <w:sz w:val="24"/>
          <w:szCs w:val="24"/>
        </w:rPr>
        <w:fldChar w:fldCharType="separate"/>
      </w:r>
      <w:r w:rsidR="004E1CDA" w:rsidRPr="004E1CDA">
        <w:rPr>
          <w:sz w:val="24"/>
          <w:vertAlign w:val="superscript"/>
        </w:rPr>
        <w:t>52–54</w:t>
      </w:r>
      <w:r>
        <w:rPr>
          <w:sz w:val="24"/>
          <w:szCs w:val="24"/>
        </w:rPr>
        <w:fldChar w:fldCharType="end"/>
      </w:r>
      <w:ins w:id="603" w:author="Mathias Jönsson" w:date="2025-01-17T12:55:00Z" w16du:dateUtc="2025-01-17T01:55:00Z">
        <w:r w:rsidRPr="0025445C">
          <w:rPr>
            <w:sz w:val="24"/>
            <w:szCs w:val="24"/>
            <w:rPrChange w:id="604" w:author="Mathias Jönsson" w:date="2025-01-17T12:55:00Z" w16du:dateUtc="2025-01-17T01:55:00Z">
              <w:rPr/>
            </w:rPrChange>
          </w:rPr>
          <w:t xml:space="preserve">. The </w:t>
        </w:r>
        <w:r w:rsidRPr="0025445C">
          <w:rPr>
            <w:i/>
            <w:iCs/>
            <w:sz w:val="24"/>
            <w:szCs w:val="24"/>
            <w:rPrChange w:id="605" w:author="Mathias Jönsson" w:date="2025-01-17T12:56:00Z" w16du:dateUtc="2025-01-17T01:56:00Z">
              <w:rPr/>
            </w:rPrChange>
          </w:rPr>
          <w:t xml:space="preserve">S. </w:t>
        </w:r>
        <w:proofErr w:type="spellStart"/>
        <w:r w:rsidRPr="0025445C">
          <w:rPr>
            <w:i/>
            <w:iCs/>
            <w:sz w:val="24"/>
            <w:szCs w:val="24"/>
            <w:rPrChange w:id="606" w:author="Mathias Jönsson" w:date="2025-01-17T12:56:00Z" w16du:dateUtc="2025-01-17T01:56:00Z">
              <w:rPr/>
            </w:rPrChange>
          </w:rPr>
          <w:t>albidoflavus</w:t>
        </w:r>
        <w:proofErr w:type="spellEnd"/>
        <w:r w:rsidRPr="0025445C">
          <w:rPr>
            <w:sz w:val="24"/>
            <w:szCs w:val="24"/>
            <w:rPrChange w:id="607" w:author="Mathias Jönsson" w:date="2025-01-17T12:55:00Z" w16du:dateUtc="2025-01-17T01:55:00Z">
              <w:rPr/>
            </w:rPrChange>
          </w:rPr>
          <w:t xml:space="preserve"> BGCs included </w:t>
        </w:r>
        <w:proofErr w:type="spellStart"/>
        <w:r w:rsidRPr="0025445C">
          <w:rPr>
            <w:sz w:val="24"/>
            <w:szCs w:val="24"/>
            <w:rPrChange w:id="608" w:author="Mathias Jönsson" w:date="2025-01-17T12:55:00Z" w16du:dateUtc="2025-01-17T01:55:00Z">
              <w:rPr/>
            </w:rPrChange>
          </w:rPr>
          <w:t>cyclofaulknamycin</w:t>
        </w:r>
        <w:proofErr w:type="spellEnd"/>
        <w:r w:rsidRPr="0025445C">
          <w:rPr>
            <w:sz w:val="24"/>
            <w:szCs w:val="24"/>
            <w:rPrChange w:id="609" w:author="Mathias Jönsson" w:date="2025-01-17T12:55:00Z" w16du:dateUtc="2025-01-17T01:55:00Z">
              <w:rPr/>
            </w:rPrChange>
          </w:rPr>
          <w:t xml:space="preserve">, </w:t>
        </w:r>
        <w:proofErr w:type="spellStart"/>
        <w:r w:rsidRPr="0025445C">
          <w:rPr>
            <w:sz w:val="24"/>
            <w:szCs w:val="24"/>
            <w:rPrChange w:id="610" w:author="Mathias Jönsson" w:date="2025-01-17T12:55:00Z" w16du:dateUtc="2025-01-17T01:55:00Z">
              <w:rPr/>
            </w:rPrChange>
          </w:rPr>
          <w:t>minimycin</w:t>
        </w:r>
        <w:proofErr w:type="spellEnd"/>
        <w:r w:rsidRPr="0025445C">
          <w:rPr>
            <w:sz w:val="24"/>
            <w:szCs w:val="24"/>
            <w:rPrChange w:id="611" w:author="Mathias Jönsson" w:date="2025-01-17T12:55:00Z" w16du:dateUtc="2025-01-17T01:55:00Z">
              <w:rPr/>
            </w:rPrChange>
          </w:rPr>
          <w:t xml:space="preserve"> and </w:t>
        </w:r>
        <w:proofErr w:type="spellStart"/>
        <w:r w:rsidRPr="0025445C">
          <w:rPr>
            <w:sz w:val="24"/>
            <w:szCs w:val="24"/>
            <w:rPrChange w:id="612" w:author="Mathias Jönsson" w:date="2025-01-17T12:55:00Z" w16du:dateUtc="2025-01-17T01:55:00Z">
              <w:rPr/>
            </w:rPrChange>
          </w:rPr>
          <w:t>dudomycin</w:t>
        </w:r>
        <w:proofErr w:type="spellEnd"/>
        <w:r w:rsidRPr="0025445C">
          <w:rPr>
            <w:sz w:val="24"/>
            <w:szCs w:val="24"/>
            <w:rPrChange w:id="613" w:author="Mathias Jönsson" w:date="2025-01-17T12:55:00Z" w16du:dateUtc="2025-01-17T01:55:00Z">
              <w:rPr/>
            </w:rPrChange>
          </w:rPr>
          <w:t xml:space="preserve">-like, an unknown NRPS-like, and the PKS-like </w:t>
        </w:r>
        <w:proofErr w:type="spellStart"/>
        <w:r w:rsidRPr="0025445C">
          <w:rPr>
            <w:sz w:val="24"/>
            <w:szCs w:val="24"/>
            <w:rPrChange w:id="614" w:author="Mathias Jönsson" w:date="2025-01-17T12:55:00Z" w16du:dateUtc="2025-01-17T01:55:00Z">
              <w:rPr/>
            </w:rPrChange>
          </w:rPr>
          <w:t>paulomycin</w:t>
        </w:r>
        <w:proofErr w:type="spellEnd"/>
        <w:r w:rsidRPr="0025445C">
          <w:rPr>
            <w:sz w:val="24"/>
            <w:szCs w:val="24"/>
            <w:rPrChange w:id="615" w:author="Mathias Jönsson" w:date="2025-01-17T12:55:00Z" w16du:dateUtc="2025-01-17T01:55:00Z">
              <w:rPr/>
            </w:rPrChange>
          </w:rPr>
          <w:t xml:space="preserve">. While the biosynthesis of </w:t>
        </w:r>
        <w:proofErr w:type="spellStart"/>
        <w:r w:rsidRPr="0025445C">
          <w:rPr>
            <w:sz w:val="24"/>
            <w:szCs w:val="24"/>
            <w:rPrChange w:id="616" w:author="Mathias Jönsson" w:date="2025-01-17T12:55:00Z" w16du:dateUtc="2025-01-17T01:55:00Z">
              <w:rPr/>
            </w:rPrChange>
          </w:rPr>
          <w:t>minimycin</w:t>
        </w:r>
        <w:proofErr w:type="spellEnd"/>
        <w:r w:rsidRPr="0025445C">
          <w:rPr>
            <w:sz w:val="24"/>
            <w:szCs w:val="24"/>
            <w:rPrChange w:id="617" w:author="Mathias Jönsson" w:date="2025-01-17T12:55:00Z" w16du:dateUtc="2025-01-17T01:55:00Z">
              <w:rPr/>
            </w:rPrChange>
          </w:rPr>
          <w:t xml:space="preserve"> appears to involve a non-heme iron dependent monooxygenase, there is very little known about the involvement of iron in the expression of these BGCs, or potential iron scavenging properties</w:t>
        </w:r>
      </w:ins>
      <w:r>
        <w:rPr>
          <w:sz w:val="24"/>
          <w:szCs w:val="24"/>
        </w:rPr>
        <w:fldChar w:fldCharType="begin"/>
      </w:r>
      <w:r w:rsidR="004E1CDA">
        <w:rPr>
          <w:sz w:val="24"/>
          <w:szCs w:val="24"/>
        </w:rPr>
        <w:instrText xml:space="preserve"> ADDIN ZOTERO_ITEM CSL_CITATION {"citationID":"1JF8SfEL","properties":{"formattedCitation":"\\super 55\\uc0\\u8211{}59\\nosupersub{}","plainCitation":"55–59","noteIndex":0},"citationItems":[{"id":131,"uris":["http://zotero.org/users/local/Ts7jirce/items/HWSLWZG8"],"itemData":{"id":131,"type":"article-journal","abstract":"Targeted genome mining is an efficient method of biosynthetic gene cluster prioritization within constantly growing genome databases. Using two capreomycidine biosynthesis genes, alpha-ketoglutarate-dependent arginine beta-hydroxylase and pyridoxal-phosphate-dependent aminotransferase, we identified two types of clusters: one type containing both genes involved in the biosynthesis of the abovementioned moiety, and other clusters including only arginine hydroxylase. Detailed analysis of one of the clusters, the flk cluster from Streptomyces albus, led to the identification of a cyclic peptide that contains a rare D-capreomycidine moiety for the first time. The absence of the pyridoxal-phosphate-dependent aminotransferase gene in the flk cluster is compensated by the XNR_1347 gene in the S. albus genome, whose product is responsible for biosynthesis of the abovementioned nonproteinogenic amino acid. Herein, we report the structure of cyclofaulknamycin and the characteristics of its biosynthetic gene cluster, biosynthesis and bioactivity profile.","container-title":"Microorganisms","DOI":"10.3390/microorganisms9081609","ISSN":"2076-2607","issue":"8","journalAbbreviation":"Microorganisms","language":"en","license":"https://creativecommons.org/licenses/by/4.0/","page":"1609","source":"DOI.org (Crossref)","title":"Cyclofaulknamycin with the Rare Amino Acid D-capreomycidine Isolated from a Well-Characterized Streptomyces albus Strain","volume":"9","author":[{"family":"Horbal","given":"Liliya"},{"family":"Stierhof","given":"Marc"},{"family":"Palusczak","given":"Anja"},{"family":"Eckert","given":"Nikolas"},{"family":"Zapp","given":"Josef"},{"family":"Luzhetskyy","given":"Andriy"}],"issued":{"date-parts":[["2021",7,28]]}}},{"id":133,"uris":["http://zotero.org/users/local/Ts7jirce/items/TTJSEIL8"],"itemData":{"id":133,"type":"article-journal","container-title":"Journal of the American Chemical Society","DOI":"10.1021/jacs.2c04080","ISSN":"0002-7863, 1520-5126","issue":"24","journalAbbreviation":"J. Am. Chem. Soc.","language":"en","license":"https://doi.org/10.15223/policy-029","page":"10968-10977","source":"DOI.org (Crossref)","title":"Characterization of the Oxazinomycin Biosynthetic Pathway Revealing the Key Role of a Nonheme Iron-Dependent Mono-oxygenase","volume":"144","author":[{"family":"Ren","given":"Daan"},{"family":"Lee","given":"Yu-Hsuan"},{"family":"Wang","given":"Shao-An"},{"family":"Liu","given":"Hung-wen"}],"issued":{"date-parts":[["2022",6,22]]}}},{"id":135,"uris":["http://zotero.org/users/local/Ts7jirce/items/M2CCKH38"],"itemData":{"id":135,"type":"article-journal","abstract":"Four novel paulomycin derivatives have been isolated from S. albus J1074 grown in MFE culture medium. These compounds are structural analogs of antibiotics 273a2α and 273a2β containing a thiazole moiety, probably originated through an intramolecular Michael addition. The novel, thiazole, moiety-containing paulomycins show a lower antibiotic activity than paulomycins A and B against Gram-positive bacteria. However, two of them show an improved activity against Gram-negative bacteria. In addition, the four novel compounds are more stable in culture than paulomycins A and B. Thus, the presence of an N-acetyl-l-cysteine moiety linked to the carbon atom of the paulic acid isothiocyanate moiety, via a thioester bond, and the subsequent intramolecular cyclization of the paulic acid to generate a thiazole heterocycle confer to paulomycins a higher structural stability that otherwise will conduce to paulomycin degradation and into inactive paulomenols.","container-title":"Molecules","DOI":"10.3390/molecules22101758","ISSN":"1420-3049","issue":"10","journalAbbreviation":"Molecules","language":"en","license":"https://creativecommons.org/licenses/by/4.0/","page":"1758","source":"DOI.org (Crossref)","title":"Novel Bioactive Paulomycin Derivatives Produced by Streptomyces albus J1074","volume":"22","author":[{"family":"Hoz","given":"Jorge Fernández-De La"},{"family":"Méndez","given":"Carmen"},{"family":"Salas","given":"José A."},{"family":"Olano","given":"Carlos"}],"issued":{"date-parts":[["2017",10,18]]}}},{"id":137,"uris":["http://zotero.org/users/local/Ts7jirce/items/MVEWVPHR"],"itemData":{"id":137,"type":"article-journal","container-title":"Microbial Cell Factories","DOI":"10.1186/s12934-016-0452-4","ISSN":"1475-2859","issue":"1","journalAbbreviation":"Microb Cell Fact","language":"en","page":"56","source":"DOI.org (Crossref)","title":"New insights into paulomycin biosynthesis pathway in Streptomyces albus J1074 and generation of novel derivatives by combinatorial biosynthesis","volume":"15","author":[{"family":"González","given":"Aránzazu"},{"family":"Rodríguez","given":"Miriam"},{"family":"Braña","given":"Alfredo F."},{"family":"Méndez","given":"Carmen"},{"family":"Salas","given":"José A."},{"family":"Olano","given":"Carlos"}],"issued":{"date-parts":[["2016",12]]}}},{"id":139,"uris":["http://zotero.org/users/local/Ts7jirce/items/MUIBFACN"],"itemData":{"id":139,"type":"article-journal","abstract":"The present article describes a structurally novel natural product of the paulomycin family, designated as paulomycin G (1), obtained from the marine strain Micromonospora matsumotoense M-412, isolated from Cantabrian Sea sediments collected at 2000 m depth during an oceanographic expedition to the submarine Avilés Canyon. Paulomycin G is structurally unique since—to our knowledge—it is the first member of the paulomycin family of antibiotics lacking the paulomycose moiety. It is also the smallest bioactive paulomycin reported. Its structure was determined using HRMS and 1D and 2D NMR spectroscopy. This novel natural product displays strong cytotoxic activities against different human tumour cell lines, such as pancreatic adenocarcinoma (MiaPaca_2), breast adenocarcinoma (MCF-7), and hepatocellular carcinoma (HepG2). The compound did not show any significant bioactivity when tested against a panel of bacterial and fungal pathogens.","container-title":"Marine Drugs","DOI":"10.3390/md15090271","ISSN":"1660-3397","issue":"9","journalAbbreviation":"Marine Drugs","language":"en","license":"https://creativecommons.org/licenses/by/4.0/","page":"271","source":"DOI.org (Crossref)","title":"Paulomycin G, a New Natural Product with Cytotoxic Activity against Tumor Cell Lines Produced by Deep-Sea Sediment Derived Micromonospora matsumotoense M-412 from the Avilés Canyon in the Cantabrian Sea","volume":"15","author":[{"family":"Sarmiento-Vizcaíno","given":"Aida"},{"family":"Braña","given":"Alfredo"},{"family":"Pérez-Victoria","given":"Ignacio"},{"family":"Martín","given":"Jesús"},{"family":"De Pedro","given":"Nuria"},{"family":"Cruz","given":"Mercedes"},{"family":"Díaz","given":"Caridad"},{"family":"Vicente","given":"Francisca"},{"family":"Acuña","given":"José"},{"family":"Reyes","given":"Fernando"},{"family":"García","given":"Luis"},{"family":"Blanco","given":"Gloria"}],"issued":{"date-parts":[["2017",8,28]]}}}],"schema":"https://github.com/citation-style-language/schema/raw/master/csl-citation.json"} </w:instrText>
      </w:r>
      <w:r>
        <w:rPr>
          <w:sz w:val="24"/>
          <w:szCs w:val="24"/>
        </w:rPr>
        <w:fldChar w:fldCharType="separate"/>
      </w:r>
      <w:r w:rsidR="004E1CDA" w:rsidRPr="004E1CDA">
        <w:rPr>
          <w:sz w:val="24"/>
          <w:vertAlign w:val="superscript"/>
        </w:rPr>
        <w:t>55–59</w:t>
      </w:r>
      <w:r>
        <w:rPr>
          <w:sz w:val="24"/>
          <w:szCs w:val="24"/>
        </w:rPr>
        <w:fldChar w:fldCharType="end"/>
      </w:r>
      <w:ins w:id="618" w:author="Mathias Jönsson" w:date="2025-01-17T12:55:00Z" w16du:dateUtc="2025-01-17T01:55:00Z">
        <w:r w:rsidRPr="0025445C">
          <w:rPr>
            <w:sz w:val="24"/>
            <w:szCs w:val="24"/>
            <w:rPrChange w:id="619" w:author="Mathias Jönsson" w:date="2025-01-17T12:55:00Z" w16du:dateUtc="2025-01-17T01:55:00Z">
              <w:rPr/>
            </w:rPrChange>
          </w:rPr>
          <w:t xml:space="preserve">. This underscores the potential of </w:t>
        </w:r>
        <w:proofErr w:type="spellStart"/>
        <w:r w:rsidRPr="0025445C">
          <w:rPr>
            <w:sz w:val="24"/>
            <w:szCs w:val="24"/>
            <w:rPrChange w:id="620" w:author="Mathias Jönsson" w:date="2025-01-17T12:55:00Z" w16du:dateUtc="2025-01-17T01:55:00Z">
              <w:rPr/>
            </w:rPrChange>
          </w:rPr>
          <w:t>iModulons</w:t>
        </w:r>
        <w:proofErr w:type="spellEnd"/>
        <w:r w:rsidRPr="0025445C">
          <w:rPr>
            <w:sz w:val="24"/>
            <w:szCs w:val="24"/>
            <w:rPrChange w:id="621" w:author="Mathias Jönsson" w:date="2025-01-17T12:55:00Z" w16du:dateUtc="2025-01-17T01:55:00Z">
              <w:rPr/>
            </w:rPrChange>
          </w:rPr>
          <w:t xml:space="preserve"> as a framework for unraveling the intricate regulatory mechanisms that govern BGC expression, particularly in relation to metal ion homeostasis. The association of these </w:t>
        </w:r>
        <w:proofErr w:type="spellStart"/>
        <w:r w:rsidRPr="0025445C">
          <w:rPr>
            <w:sz w:val="24"/>
            <w:szCs w:val="24"/>
            <w:rPrChange w:id="622" w:author="Mathias Jönsson" w:date="2025-01-17T12:55:00Z" w16du:dateUtc="2025-01-17T01:55:00Z">
              <w:rPr/>
            </w:rPrChange>
          </w:rPr>
          <w:t>iModulons</w:t>
        </w:r>
        <w:proofErr w:type="spellEnd"/>
        <w:r w:rsidRPr="0025445C">
          <w:rPr>
            <w:sz w:val="24"/>
            <w:szCs w:val="24"/>
            <w:rPrChange w:id="623" w:author="Mathias Jönsson" w:date="2025-01-17T12:55:00Z" w16du:dateUtc="2025-01-17T01:55:00Z">
              <w:rPr/>
            </w:rPrChange>
          </w:rPr>
          <w:t xml:space="preserve"> with iron-dependent pathways not only hints at a broader regulatory landscape but also paves the way for targeted investigations into the iron-mediated control of secondary metabolism.</w:t>
        </w:r>
      </w:ins>
    </w:p>
    <w:p w14:paraId="081513C9" w14:textId="77777777" w:rsidR="0025445C" w:rsidRDefault="0025445C">
      <w:pPr>
        <w:rPr>
          <w:ins w:id="624" w:author="Mathias Jönsson" w:date="2024-11-20T02:49:00Z"/>
          <w:sz w:val="24"/>
          <w:szCs w:val="24"/>
        </w:rPr>
      </w:pPr>
    </w:p>
    <w:p w14:paraId="000000E1" w14:textId="2912A250" w:rsidR="00641530" w:rsidRDefault="00000000">
      <w:pPr>
        <w:rPr>
          <w:sz w:val="24"/>
          <w:szCs w:val="24"/>
        </w:rPr>
      </w:pPr>
      <w:customXmlDelRangeStart w:id="625" w:author="Mathias Jönsson" w:date="2025-01-17T12:56:00Z"/>
      <w:sdt>
        <w:sdtPr>
          <w:rPr>
            <w:sz w:val="24"/>
            <w:szCs w:val="24"/>
          </w:rPr>
          <w:tag w:val="goog_rdk_131"/>
          <w:id w:val="937022921"/>
        </w:sdtPr>
        <w:sdtContent>
          <w:customXmlDelRangeEnd w:id="625"/>
          <w:customXmlDelRangeStart w:id="626" w:author="Mathias Jönsson" w:date="2025-01-17T12:56:00Z"/>
        </w:sdtContent>
      </w:sdt>
      <w:customXmlDelRangeEnd w:id="626"/>
      <w:ins w:id="627" w:author="Mathias Jönsson" w:date="2025-01-17T12:56:00Z" w16du:dateUtc="2025-01-17T01:56:00Z">
        <w:r w:rsidR="0025445C" w:rsidRPr="0025445C">
          <w:rPr>
            <w:sz w:val="24"/>
            <w:szCs w:val="24"/>
            <w:rPrChange w:id="628" w:author="Mathias Jönsson" w:date="2025-01-17T12:57:00Z" w16du:dateUtc="2025-01-17T01:57:00Z">
              <w:rPr/>
            </w:rPrChange>
          </w:rPr>
          <w:t>Our findings of co-regulated peripheral gene set</w:t>
        </w:r>
      </w:ins>
      <w:ins w:id="629" w:author="Mathias Jönsson" w:date="2025-01-17T12:57:00Z" w16du:dateUtc="2025-01-17T01:57:00Z">
        <w:r w:rsidR="0025445C" w:rsidRPr="0025445C">
          <w:rPr>
            <w:sz w:val="24"/>
            <w:szCs w:val="24"/>
            <w:rPrChange w:id="630" w:author="Mathias Jönsson" w:date="2025-01-17T12:57:00Z" w16du:dateUtc="2025-01-17T01:57:00Z">
              <w:rPr/>
            </w:rPrChange>
          </w:rPr>
          <w:t>s</w:t>
        </w:r>
        <w:r w:rsidR="0025445C" w:rsidRPr="0025445C">
          <w:rPr>
            <w:sz w:val="24"/>
            <w:szCs w:val="24"/>
            <w:rPrChange w:id="631" w:author="Mathias Jönsson" w:date="2025-01-17T12:58:00Z" w16du:dateUtc="2025-01-17T01:58:00Z">
              <w:rPr/>
            </w:rPrChange>
          </w:rPr>
          <w:t xml:space="preserve"> with BGCs, along with potential improvements in BGC border definitions, may support </w:t>
        </w:r>
      </w:ins>
      <w:ins w:id="632" w:author="Mathias Jönsson" w:date="2025-01-18T10:00:00Z" w16du:dateUtc="2025-01-17T23:00:00Z">
        <w:r w:rsidR="007A6146">
          <w:rPr>
            <w:sz w:val="24"/>
            <w:szCs w:val="24"/>
          </w:rPr>
          <w:t>future</w:t>
        </w:r>
      </w:ins>
      <w:ins w:id="633" w:author="Mathias Jönsson" w:date="2025-01-17T12:57:00Z" w16du:dateUtc="2025-01-17T01:57:00Z">
        <w:r w:rsidR="0025445C" w:rsidRPr="0025445C">
          <w:rPr>
            <w:sz w:val="24"/>
            <w:szCs w:val="24"/>
            <w:rPrChange w:id="634" w:author="Mathias Jönsson" w:date="2025-01-17T12:58:00Z" w16du:dateUtc="2025-01-17T01:58:00Z">
              <w:rPr/>
            </w:rPrChange>
          </w:rPr>
          <w:t xml:space="preserve"> strain design efforts </w:t>
        </w:r>
      </w:ins>
      <w:ins w:id="635" w:author="Mathias Jönsson" w:date="2025-01-18T10:00:00Z" w16du:dateUtc="2025-01-17T23:00:00Z">
        <w:r w:rsidR="007A6146">
          <w:rPr>
            <w:sz w:val="24"/>
            <w:szCs w:val="24"/>
          </w:rPr>
          <w:t>for</w:t>
        </w:r>
      </w:ins>
      <w:ins w:id="636" w:author="Mathias Jönsson" w:date="2025-01-17T12:57:00Z" w16du:dateUtc="2025-01-17T01:57:00Z">
        <w:r w:rsidR="0025445C" w:rsidRPr="0025445C">
          <w:rPr>
            <w:sz w:val="24"/>
            <w:szCs w:val="24"/>
            <w:rPrChange w:id="637" w:author="Mathias Jönsson" w:date="2025-01-17T12:58:00Z" w16du:dateUtc="2025-01-17T01:58:00Z">
              <w:rPr/>
            </w:rPrChange>
          </w:rPr>
          <w:t xml:space="preserve"> </w:t>
        </w:r>
        <w:r w:rsidR="0025445C" w:rsidRPr="0025445C">
          <w:rPr>
            <w:i/>
            <w:iCs/>
            <w:sz w:val="24"/>
            <w:szCs w:val="24"/>
            <w:rPrChange w:id="638" w:author="Mathias Jönsson" w:date="2025-01-17T12:58:00Z" w16du:dateUtc="2025-01-17T01:58:00Z">
              <w:rPr/>
            </w:rPrChange>
          </w:rPr>
          <w:t xml:space="preserve">S. </w:t>
        </w:r>
        <w:proofErr w:type="spellStart"/>
        <w:r w:rsidR="0025445C" w:rsidRPr="0025445C">
          <w:rPr>
            <w:i/>
            <w:iCs/>
            <w:sz w:val="24"/>
            <w:szCs w:val="24"/>
            <w:rPrChange w:id="639" w:author="Mathias Jönsson" w:date="2025-01-17T12:58:00Z" w16du:dateUtc="2025-01-17T01:58:00Z">
              <w:rPr/>
            </w:rPrChange>
          </w:rPr>
          <w:t>albidoflavus</w:t>
        </w:r>
        <w:proofErr w:type="spellEnd"/>
        <w:r w:rsidR="0025445C" w:rsidRPr="0025445C">
          <w:rPr>
            <w:sz w:val="24"/>
            <w:szCs w:val="24"/>
            <w:rPrChange w:id="640" w:author="Mathias Jönsson" w:date="2025-01-17T12:58:00Z" w16du:dateUtc="2025-01-17T01:58:00Z">
              <w:rPr/>
            </w:rPrChange>
          </w:rPr>
          <w:t xml:space="preserve"> and </w:t>
        </w:r>
      </w:ins>
      <w:ins w:id="641" w:author="Mathias Jönsson" w:date="2025-01-18T10:00:00Z" w16du:dateUtc="2025-01-17T23:00:00Z">
        <w:r w:rsidR="007A6146">
          <w:rPr>
            <w:sz w:val="24"/>
            <w:szCs w:val="24"/>
          </w:rPr>
          <w:t xml:space="preserve">facilitate </w:t>
        </w:r>
      </w:ins>
      <w:ins w:id="642" w:author="Mathias Jönsson" w:date="2025-01-17T12:57:00Z" w16du:dateUtc="2025-01-17T01:57:00Z">
        <w:r w:rsidR="0025445C" w:rsidRPr="0025445C">
          <w:rPr>
            <w:sz w:val="24"/>
            <w:szCs w:val="24"/>
            <w:rPrChange w:id="643" w:author="Mathias Jönsson" w:date="2025-01-17T12:58:00Z" w16du:dateUtc="2025-01-17T01:58:00Z">
              <w:rPr/>
            </w:rPrChange>
          </w:rPr>
          <w:t xml:space="preserve">BGC engraftments </w:t>
        </w:r>
      </w:ins>
      <w:ins w:id="644" w:author="Mathias Jönsson" w:date="2025-01-18T10:00:00Z" w16du:dateUtc="2025-01-17T23:00:00Z">
        <w:r w:rsidR="007A6146">
          <w:rPr>
            <w:sz w:val="24"/>
            <w:szCs w:val="24"/>
          </w:rPr>
          <w:t>in</w:t>
        </w:r>
      </w:ins>
      <w:ins w:id="645" w:author="Mathias Jönsson" w:date="2025-01-17T12:57:00Z" w16du:dateUtc="2025-01-17T01:57:00Z">
        <w:r w:rsidR="0025445C" w:rsidRPr="0025445C">
          <w:rPr>
            <w:sz w:val="24"/>
            <w:szCs w:val="24"/>
            <w:rPrChange w:id="646" w:author="Mathias Jönsson" w:date="2025-01-17T12:58:00Z" w16du:dateUtc="2025-01-17T01:58:00Z">
              <w:rPr/>
            </w:rPrChange>
          </w:rPr>
          <w:t>to other organisms</w:t>
        </w:r>
      </w:ins>
      <w:r w:rsidR="00972B91">
        <w:rPr>
          <w:sz w:val="24"/>
          <w:szCs w:val="24"/>
        </w:rPr>
        <w:fldChar w:fldCharType="begin"/>
      </w:r>
      <w:r w:rsidR="00AD43AB">
        <w:rPr>
          <w:sz w:val="24"/>
          <w:szCs w:val="24"/>
        </w:rPr>
        <w:instrText xml:space="preserve"> ADDIN ZOTERO_ITEM CSL_CITATION {"citationID":"KlMHyuxY","properties":{"formattedCitation":"\\super 33\\nosupersub{}","plainCitation":"33","noteIndex":0},"citationItems":[{"id":60,"uris":["http://zotero.org/users/local/Ts7jirce/items/L8VZINBQ"],"itemData":{"id":60,"type":"article-journal","abstract":"Abstract\n            \n              Machine learning applied to large compendia of transcriptomic data has enabled the decomposition of bacterial transcriptomes to identify independently modulated sets of genes, such iModulons represent specific cellular functions. The identification of iModulons enables accurate identification of genes necessary and sufficient for cross-species transfer of cellular functions. We demonstrate cross-species transfer of: 1) the biotransformation of vanillate to protocatechuate, 2) a malonate catabolic pathway, 3) a catabolic pathway for 2,3-butanediol, and 4) an antimicrobial resistance to ampicillin found in multiple\n              Pseudomonas species\n              to\n              Escherichia coli\n              . iModulon-based engineering is a transformative strategy as it includes all genes comprising the transferred cellular function, including genes without functional annotation. Adaptive laboratory evolution was deployed to optimize the cellular function transferred, revealing mutations in the host. Combining big data analytics and laboratory evolution thus enhances the level of understanding of systems biology, and synthetic biology for strain design and development.","container-title":"Nature Communications","DOI":"10.1038/s41467-024-46486-3","ISSN":"2041-1723","issue":"1","journalAbbreviation":"Nat Commun","language":"en","page":"2356","source":"DOI.org (Crossref)","title":"Advancing the scale of synthetic biology via cross-species transfer of cellular functions enabled by iModulon engraftment","volume":"15","author":[{"family":"Choe","given":"Donghui"},{"family":"Olson","given":"Connor A."},{"family":"Szubin","given":"Richard"},{"family":"Yang","given":"Hannah"},{"family":"Sung","given":"Jaemin"},{"family":"Feist","given":"Adam M."},{"family":"Palsson","given":"Bernhard O."}],"issued":{"date-parts":[["2024",3,15]]}}}],"schema":"https://github.com/citation-style-language/schema/raw/master/csl-citation.json"} </w:instrText>
      </w:r>
      <w:r w:rsidR="00972B91">
        <w:rPr>
          <w:sz w:val="24"/>
          <w:szCs w:val="24"/>
        </w:rPr>
        <w:fldChar w:fldCharType="separate"/>
      </w:r>
      <w:r w:rsidR="00AD43AB" w:rsidRPr="00AD43AB">
        <w:rPr>
          <w:sz w:val="24"/>
          <w:vertAlign w:val="superscript"/>
        </w:rPr>
        <w:t>33</w:t>
      </w:r>
      <w:r w:rsidR="00972B91">
        <w:rPr>
          <w:sz w:val="24"/>
          <w:szCs w:val="24"/>
        </w:rPr>
        <w:fldChar w:fldCharType="end"/>
      </w:r>
      <w:ins w:id="647" w:author="Mathias Jönsson" w:date="2025-01-17T12:57:00Z" w16du:dateUtc="2025-01-17T01:57:00Z">
        <w:r w:rsidR="0025445C" w:rsidRPr="0025445C">
          <w:rPr>
            <w:sz w:val="24"/>
            <w:szCs w:val="24"/>
            <w:rPrChange w:id="648" w:author="Mathias Jönsson" w:date="2025-01-17T12:58:00Z" w16du:dateUtc="2025-01-17T01:58:00Z">
              <w:rPr/>
            </w:rPrChange>
          </w:rPr>
          <w:t xml:space="preserve">. Additionally, many BGC related </w:t>
        </w:r>
        <w:proofErr w:type="spellStart"/>
        <w:r w:rsidR="0025445C" w:rsidRPr="0025445C">
          <w:rPr>
            <w:sz w:val="24"/>
            <w:szCs w:val="24"/>
            <w:rPrChange w:id="649" w:author="Mathias Jönsson" w:date="2025-01-17T12:58:00Z" w16du:dateUtc="2025-01-17T01:58:00Z">
              <w:rPr/>
            </w:rPrChange>
          </w:rPr>
          <w:t>iModulons</w:t>
        </w:r>
        <w:proofErr w:type="spellEnd"/>
        <w:r w:rsidR="0025445C" w:rsidRPr="0025445C">
          <w:rPr>
            <w:sz w:val="24"/>
            <w:szCs w:val="24"/>
            <w:rPrChange w:id="650" w:author="Mathias Jönsson" w:date="2025-01-17T12:58:00Z" w16du:dateUtc="2025-01-17T01:58:00Z">
              <w:rPr/>
            </w:rPrChange>
          </w:rPr>
          <w:t xml:space="preserve"> were enriched in DNA binding motifs within 500 bp upstream of the BGC, </w:t>
        </w:r>
      </w:ins>
      <w:ins w:id="651" w:author="Mathias Jönsson" w:date="2025-01-18T10:00:00Z" w16du:dateUtc="2025-01-17T23:00:00Z">
        <w:r w:rsidR="007A6146">
          <w:rPr>
            <w:sz w:val="24"/>
            <w:szCs w:val="24"/>
          </w:rPr>
          <w:t>presenting promising t</w:t>
        </w:r>
      </w:ins>
      <w:ins w:id="652" w:author="Mathias Jönsson" w:date="2025-01-18T10:01:00Z" w16du:dateUtc="2025-01-17T23:01:00Z">
        <w:r w:rsidR="007A6146">
          <w:rPr>
            <w:sz w:val="24"/>
            <w:szCs w:val="24"/>
          </w:rPr>
          <w:t>argets for identifying</w:t>
        </w:r>
      </w:ins>
      <w:ins w:id="653" w:author="Mathias Jönsson" w:date="2025-01-17T12:57:00Z" w16du:dateUtc="2025-01-17T01:57:00Z">
        <w:r w:rsidR="0025445C" w:rsidRPr="0025445C">
          <w:rPr>
            <w:sz w:val="24"/>
            <w:szCs w:val="24"/>
            <w:rPrChange w:id="654" w:author="Mathias Jönsson" w:date="2025-01-17T12:58:00Z" w16du:dateUtc="2025-01-17T01:58:00Z">
              <w:rPr/>
            </w:rPrChange>
          </w:rPr>
          <w:t xml:space="preserve"> new promoters to increase production yields</w:t>
        </w:r>
      </w:ins>
      <w:r w:rsidR="00972B91">
        <w:rPr>
          <w:sz w:val="24"/>
          <w:szCs w:val="24"/>
        </w:rPr>
        <w:fldChar w:fldCharType="begin"/>
      </w:r>
      <w:r w:rsidR="004E1CDA">
        <w:rPr>
          <w:sz w:val="24"/>
          <w:szCs w:val="24"/>
        </w:rPr>
        <w:instrText xml:space="preserve"> ADDIN ZOTERO_ITEM CSL_CITATION {"citationID":"VjW692w8","properties":{"formattedCitation":"\\super 60\\nosupersub{}","plainCitation":"60","noteIndex":0},"citationItems":[{"id":124,"uris":["http://zotero.org/users/local/Ts7jirce/items/AKXKSNYI"],"itemData":{"id":124,"type":"article-journal","abstract":"Gene function is typically evaluated by sampling the continuum of gene expression at only a few discrete points corresponding to gene knockout or overexpression. We argue that this characterization is incomplete and present a library of engineered promoters of varying strengths obtained through mutagenesis of a constitutive promoter. A multifaceted characterization of the library, especially at the single-cell level to ensure homogeneity, permitted quantitative assessment correlating the effect of gene expression levels to improved growth and product formation phenotypes in\n              Escherichia coli\n              . Integration of these promoters into the chromosome can allow for a quantitative accurate assessment of genetic control. To this end, we used the characterized library of promoters to assess the impact of phosphoenolpyruvate carboxylase levels on growth yield and deoxy-xylulose-P synthase levels on lycopene production. The multifaceted characterization of promoter strength enabled identification of optimal expression levels for\n              ppc\n              and\n              dxs\n              , which maximized the desired phenotype. Additionally, in a strain preengineered to produce lycopene, the response to deoxy-xylulose-P synthase levels was linear at all levels tested, indicative of a rate-limiting step, unlike the parental strain, which exhibited an optimum expression level, illustrating that optimal gene expression levels are variable and dependent on the genetic background of the strain. This promoter library concept is illustrated as being generalizable to eukaryotic organisms (\n              Saccharomyces cerevisiae\n              ) and thus constitutes an integral platform for functional genomics, synthetic biology, and metabolic engineering endeavors.","container-title":"Proceedings of the National Academy of Sciences","DOI":"10.1073/pnas.0504604102","ISSN":"0027-8424, 1091-6490","issue":"36","journalAbbreviation":"Proc. Natl. Acad. Sci. U.S.A.","language":"en","page":"12678-12683","source":"DOI.org (Crossref)","title":"Tuning genetic control through promoter engineering","volume":"102","author":[{"family":"Alper","given":"Hal"},{"family":"Fischer","given":"Curt"},{"family":"Nevoigt","given":"Elke"},{"family":"Stephanopoulos","given":"Gregory"}],"issued":{"date-parts":[["2005",9,6]]}}}],"schema":"https://github.com/citation-style-language/schema/raw/master/csl-citation.json"} </w:instrText>
      </w:r>
      <w:r w:rsidR="00972B91">
        <w:rPr>
          <w:sz w:val="24"/>
          <w:szCs w:val="24"/>
        </w:rPr>
        <w:fldChar w:fldCharType="separate"/>
      </w:r>
      <w:r w:rsidR="004E1CDA" w:rsidRPr="004E1CDA">
        <w:rPr>
          <w:sz w:val="24"/>
          <w:vertAlign w:val="superscript"/>
        </w:rPr>
        <w:t>60</w:t>
      </w:r>
      <w:r w:rsidR="00972B91">
        <w:rPr>
          <w:sz w:val="24"/>
          <w:szCs w:val="24"/>
        </w:rPr>
        <w:fldChar w:fldCharType="end"/>
      </w:r>
      <w:ins w:id="655" w:author="Mathias Jönsson" w:date="2025-01-17T12:57:00Z" w16du:dateUtc="2025-01-17T01:57:00Z">
        <w:r w:rsidR="0025445C" w:rsidRPr="0025445C">
          <w:rPr>
            <w:sz w:val="24"/>
            <w:szCs w:val="24"/>
            <w:rPrChange w:id="656" w:author="Mathias Jönsson" w:date="2025-01-17T12:58:00Z" w16du:dateUtc="2025-01-17T01:58:00Z">
              <w:rPr/>
            </w:rPrChange>
          </w:rPr>
          <w:t xml:space="preserve">. </w:t>
        </w:r>
      </w:ins>
      <w:ins w:id="657" w:author="Mathias Jönsson" w:date="2025-01-18T10:03:00Z" w16du:dateUtc="2025-01-17T23:03:00Z">
        <w:r w:rsidR="007A6146">
          <w:rPr>
            <w:sz w:val="24"/>
            <w:szCs w:val="24"/>
          </w:rPr>
          <w:t>T</w:t>
        </w:r>
      </w:ins>
      <w:ins w:id="658" w:author="Mathias Jönsson" w:date="2025-01-18T08:45:00Z" w16du:dateUtc="2025-01-17T21:45:00Z">
        <w:r w:rsidR="000B3E40">
          <w:rPr>
            <w:sz w:val="24"/>
            <w:szCs w:val="24"/>
          </w:rPr>
          <w:t>h</w:t>
        </w:r>
      </w:ins>
      <w:ins w:id="659" w:author="Mathias Jönsson" w:date="2025-01-18T10:03:00Z" w16du:dateUtc="2025-01-17T23:03:00Z">
        <w:r w:rsidR="007A6146">
          <w:rPr>
            <w:sz w:val="24"/>
            <w:szCs w:val="24"/>
          </w:rPr>
          <w:t>ese</w:t>
        </w:r>
      </w:ins>
      <w:ins w:id="660" w:author="Mathias Jönsson" w:date="2025-01-18T08:45:00Z" w16du:dateUtc="2025-01-17T21:45:00Z">
        <w:r w:rsidR="000B3E40">
          <w:rPr>
            <w:sz w:val="24"/>
            <w:szCs w:val="24"/>
          </w:rPr>
          <w:t xml:space="preserve"> </w:t>
        </w:r>
      </w:ins>
      <w:ins w:id="661" w:author="Mathias Jönsson" w:date="2025-01-18T10:03:00Z" w16du:dateUtc="2025-01-17T23:03:00Z">
        <w:r w:rsidR="007A6146">
          <w:rPr>
            <w:sz w:val="24"/>
            <w:szCs w:val="24"/>
          </w:rPr>
          <w:t xml:space="preserve">findings </w:t>
        </w:r>
      </w:ins>
      <w:ins w:id="662" w:author="Mathias Jönsson" w:date="2025-01-18T08:45:00Z" w16du:dateUtc="2025-01-17T21:45:00Z">
        <w:r w:rsidR="000B3E40">
          <w:rPr>
            <w:sz w:val="24"/>
            <w:szCs w:val="24"/>
          </w:rPr>
          <w:t xml:space="preserve">and the information available on </w:t>
        </w:r>
        <w:proofErr w:type="spellStart"/>
        <w:r w:rsidR="000B3E40">
          <w:rPr>
            <w:sz w:val="24"/>
            <w:szCs w:val="24"/>
          </w:rPr>
          <w:t>iModulonDB</w:t>
        </w:r>
        <w:proofErr w:type="spellEnd"/>
        <w:r w:rsidR="000B3E40">
          <w:rPr>
            <w:sz w:val="24"/>
            <w:szCs w:val="24"/>
          </w:rPr>
          <w:t xml:space="preserve"> </w:t>
        </w:r>
      </w:ins>
      <w:ins w:id="663" w:author="Mathias Jönsson" w:date="2025-01-18T08:46:00Z" w16du:dateUtc="2025-01-17T21:46:00Z">
        <w:r w:rsidR="000B3E40">
          <w:rPr>
            <w:sz w:val="24"/>
            <w:szCs w:val="24"/>
          </w:rPr>
          <w:t>may</w:t>
        </w:r>
      </w:ins>
      <w:ins w:id="664" w:author="Mathias Jönsson" w:date="2025-01-18T08:45:00Z" w16du:dateUtc="2025-01-17T21:45:00Z">
        <w:r w:rsidR="000B3E40">
          <w:rPr>
            <w:sz w:val="24"/>
            <w:szCs w:val="24"/>
          </w:rPr>
          <w:t xml:space="preserve"> </w:t>
        </w:r>
      </w:ins>
      <w:ins w:id="665" w:author="Mathias Jönsson" w:date="2025-01-18T10:04:00Z" w16du:dateUtc="2025-01-17T23:04:00Z">
        <w:r w:rsidR="007A6146">
          <w:rPr>
            <w:sz w:val="24"/>
            <w:szCs w:val="24"/>
          </w:rPr>
          <w:t xml:space="preserve">provide a valuable foundation for experimental efforts </w:t>
        </w:r>
      </w:ins>
      <w:ins w:id="666" w:author="Mathias Jönsson" w:date="2025-01-18T08:47:00Z" w16du:dateUtc="2025-01-17T21:47:00Z">
        <w:r w:rsidR="000B3E40">
          <w:rPr>
            <w:sz w:val="24"/>
            <w:szCs w:val="24"/>
          </w:rPr>
          <w:t>seeking to understand BGC regulation.</w:t>
        </w:r>
      </w:ins>
      <w:del w:id="667" w:author="Mathias Jönsson" w:date="2025-01-18T08:44:00Z" w16du:dateUtc="2025-01-17T21:44:00Z">
        <w:r w:rsidR="00972B91" w:rsidDel="000B3E40">
          <w:rPr>
            <w:sz w:val="24"/>
            <w:szCs w:val="24"/>
          </w:rPr>
          <w:fldChar w:fldCharType="begin"/>
        </w:r>
        <w:r w:rsidR="00AD43AB" w:rsidDel="000B3E40">
          <w:rPr>
            <w:sz w:val="24"/>
            <w:szCs w:val="24"/>
          </w:rPr>
          <w:delInstrText xml:space="preserve"> ADDIN ZOTERO_ITEM CSL_CITATION {"citationID":"0LDYzsf1","properties":{"formattedCitation":"\\super 29\\nosupersub{}","plainCitation":"29","noteIndex":0},"citationItems":[{"id":52,"uris":["http://zotero.org/users/local/Ts7jirce/items/3XM5EUMQ"],"itemData":{"id":52,"type":"article-journal","abstract":"Abstract\n            \n              Underlying cellular responses is a transcriptional regulatory network (TRN) that modulates gene expression. A useful description of the TRN would decompose the transcriptome into targeted effects of individual transcriptional regulators. Here, we apply unsupervised machine learning to a diverse compendium of over 250 high-quality\n              Escherichia coli\n              RNA-seq datasets to identify 92 statistically independent signals that modulate the expression of specific gene sets. We show that 61 of these transcriptomic signals represent the effects of currently characterized transcriptional regulators. Condition-specific activation of signals is validated by exposure of\n              E. coli\n              to new environmental conditions. The resulting decomposition of the transcriptome provides: a mechanistic, systems-level, network-based explanation of responses to environmental and genetic perturbations; a guide to gene and regulator function discovery; and a basis for characterizing transcriptomic differences in multiple strains. Taken together, our results show that signal summation describes the composition of a model prokaryotic transcriptome.","container-title":"Nature Communications","DOI":"10.1038/s41467-019-13483-w","ISSN":"2041-1723","issue":"1","journalAbbreviation":"Nat Commun","language":"en","page":"5536","source":"DOI.org (Crossref)","title":"The Escherichia coli transcriptome mostly consists of independently regulated modules","volume":"10","author":[{"family":"Sastry","given":"Anand V."},{"family":"Gao","given":"Ye"},{"family":"Szubin","given":"Richard"},{"family":"Hefner","given":"Ying"},{"family":"Xu","given":"Sibei"},{"family":"Kim","given":"Donghyuk"},{"family":"Choudhary","given":"Kumari Sonal"},{"family":"Yang","given":"Laurence"},{"family":"King","given":"Zachary A."},{"family":"Palsson","given":"Bernhard O."}],"issued":{"date-parts":[["2019",12,4]]}}}],"schema":"https://github.com/citation-style-language/schema/raw/master/csl-citation.json"} </w:delInstrText>
        </w:r>
        <w:r w:rsidR="00972B91" w:rsidDel="000B3E40">
          <w:rPr>
            <w:sz w:val="24"/>
            <w:szCs w:val="24"/>
          </w:rPr>
          <w:fldChar w:fldCharType="separate"/>
        </w:r>
        <w:r w:rsidR="00AD43AB" w:rsidRPr="00AD43AB" w:rsidDel="000B3E40">
          <w:rPr>
            <w:sz w:val="24"/>
            <w:vertAlign w:val="superscript"/>
          </w:rPr>
          <w:delText>29</w:delText>
        </w:r>
        <w:r w:rsidR="00972B91" w:rsidDel="000B3E40">
          <w:rPr>
            <w:sz w:val="24"/>
            <w:szCs w:val="24"/>
          </w:rPr>
          <w:fldChar w:fldCharType="end"/>
        </w:r>
      </w:del>
      <w:customXmlDelRangeStart w:id="668" w:author="Mathias Jönsson" w:date="2025-01-17T12:57:00Z"/>
      <w:sdt>
        <w:sdtPr>
          <w:rPr>
            <w:sz w:val="24"/>
            <w:szCs w:val="24"/>
          </w:rPr>
          <w:tag w:val="goog_rdk_132"/>
          <w:id w:val="169612846"/>
        </w:sdtPr>
        <w:sdtContent>
          <w:customXmlDelRangeEnd w:id="668"/>
          <w:customXmlDelRangeStart w:id="669" w:author="Mathias Jönsson" w:date="2025-01-17T12:57:00Z"/>
        </w:sdtContent>
      </w:sdt>
      <w:customXmlDelRangeEnd w:id="669"/>
      <w:customXmlDelRangeStart w:id="670" w:author="Mathias Jönsson" w:date="2025-01-17T12:56:00Z"/>
      <w:sdt>
        <w:sdtPr>
          <w:tag w:val="goog_rdk_134"/>
          <w:id w:val="954980003"/>
        </w:sdtPr>
        <w:sdtContent>
          <w:customXmlDelRangeEnd w:id="670"/>
          <w:customXmlDelRangeStart w:id="671" w:author="Mathias Jönsson" w:date="2025-01-17T12:56:00Z"/>
        </w:sdtContent>
      </w:sdt>
      <w:customXmlDelRangeEnd w:id="671"/>
      <w:customXmlDelRangeStart w:id="672" w:author="Mathias Jönsson" w:date="2025-01-17T12:57:00Z"/>
      <w:sdt>
        <w:sdtPr>
          <w:tag w:val="goog_rdk_135"/>
          <w:id w:val="-1345387784"/>
        </w:sdtPr>
        <w:sdtContent>
          <w:customXmlDelRangeEnd w:id="672"/>
          <w:customXmlDelRangeStart w:id="673" w:author="Mathias Jönsson" w:date="2025-01-17T12:57:00Z"/>
          <w:sdt>
            <w:sdtPr>
              <w:tag w:val="goog_rdk_136"/>
              <w:id w:val="-1859185049"/>
            </w:sdtPr>
            <w:sdtContent>
              <w:customXmlDelRangeEnd w:id="673"/>
              <w:customXmlDelRangeStart w:id="674" w:author="Mathias Jönsson" w:date="2025-01-17T12:57:00Z"/>
            </w:sdtContent>
          </w:sdt>
          <w:customXmlDelRangeEnd w:id="674"/>
          <w:customXmlDelRangeStart w:id="675" w:author="Mathias Jönsson" w:date="2025-01-17T12:57:00Z"/>
        </w:sdtContent>
      </w:sdt>
      <w:customXmlDelRangeEnd w:id="675"/>
      <w:customXmlDelRangeStart w:id="676" w:author="Mathias Jönsson" w:date="2025-01-17T12:57:00Z"/>
      <w:sdt>
        <w:sdtPr>
          <w:tag w:val="goog_rdk_137"/>
          <w:id w:val="896481128"/>
        </w:sdtPr>
        <w:sdtContent>
          <w:customXmlDelRangeEnd w:id="676"/>
          <w:customXmlDelRangeStart w:id="677" w:author="Mathias Jönsson" w:date="2025-01-17T12:57:00Z"/>
        </w:sdtContent>
      </w:sdt>
      <w:customXmlDelRangeEnd w:id="677"/>
    </w:p>
    <w:p w14:paraId="000000E2" w14:textId="77777777" w:rsidR="00641530" w:rsidRDefault="00641530">
      <w:pPr>
        <w:rPr>
          <w:sz w:val="24"/>
          <w:szCs w:val="24"/>
          <w:rPrChange w:id="678" w:author="Mathias Jönsson" w:date="2025-01-17T12:58:00Z" w16du:dateUtc="2025-01-17T01:58:00Z">
            <w:rPr/>
          </w:rPrChange>
        </w:rPr>
      </w:pPr>
    </w:p>
    <w:p w14:paraId="000000E3" w14:textId="77777777" w:rsidR="00641530" w:rsidRDefault="00000000">
      <w:pPr>
        <w:rPr>
          <w:b/>
          <w:sz w:val="24"/>
          <w:szCs w:val="24"/>
        </w:rPr>
      </w:pPr>
      <w:proofErr w:type="spellStart"/>
      <w:r>
        <w:rPr>
          <w:b/>
          <w:sz w:val="24"/>
          <w:szCs w:val="24"/>
        </w:rPr>
        <w:t>iModulons</w:t>
      </w:r>
      <w:proofErr w:type="spellEnd"/>
      <w:r>
        <w:rPr>
          <w:b/>
          <w:sz w:val="24"/>
          <w:szCs w:val="24"/>
        </w:rPr>
        <w:t xml:space="preserve"> help infer potential functions of uncharacterized genes.</w:t>
      </w:r>
    </w:p>
    <w:p w14:paraId="000000E4" w14:textId="0A53F4E4" w:rsidR="00641530" w:rsidRDefault="00000000">
      <w:pPr>
        <w:rPr>
          <w:sz w:val="24"/>
          <w:szCs w:val="24"/>
        </w:rPr>
      </w:pPr>
      <w:r>
        <w:rPr>
          <w:sz w:val="24"/>
          <w:szCs w:val="24"/>
        </w:rPr>
        <w:t xml:space="preserve">Several </w:t>
      </w:r>
      <w:proofErr w:type="spellStart"/>
      <w:r>
        <w:rPr>
          <w:sz w:val="24"/>
          <w:szCs w:val="24"/>
        </w:rPr>
        <w:t>iModulons</w:t>
      </w:r>
      <w:proofErr w:type="spellEnd"/>
      <w:r>
        <w:rPr>
          <w:sz w:val="24"/>
          <w:szCs w:val="24"/>
        </w:rPr>
        <w:t xml:space="preserve"> were difficult to characterize due to a high number of uncharacterized genes and scarcely available information about regulons. The </w:t>
      </w:r>
      <w:r>
        <w:rPr>
          <w:i/>
          <w:sz w:val="24"/>
          <w:szCs w:val="24"/>
        </w:rPr>
        <w:t xml:space="preserve">S. </w:t>
      </w:r>
      <w:proofErr w:type="spellStart"/>
      <w:r>
        <w:rPr>
          <w:i/>
          <w:sz w:val="24"/>
          <w:szCs w:val="24"/>
        </w:rPr>
        <w:t>albidoflavus</w:t>
      </w:r>
      <w:proofErr w:type="spellEnd"/>
      <w:r>
        <w:rPr>
          <w:sz w:val="24"/>
          <w:szCs w:val="24"/>
        </w:rPr>
        <w:t xml:space="preserve"> genome consists of 30% genes with uncharacterized or unknown functions, and many more that lack experimental validation</w:t>
      </w:r>
      <w:del w:id="679" w:author="Mathias Jönsson" w:date="2025-01-17T13:49:00Z" w16du:dateUtc="2025-01-17T02:49:00Z">
        <w:r w:rsidDel="00745121">
          <w:rPr>
            <w:sz w:val="24"/>
            <w:szCs w:val="24"/>
          </w:rPr>
          <w:delText xml:space="preserve"> </w:delText>
        </w:r>
      </w:del>
      <w:r w:rsidR="00972B91">
        <w:rPr>
          <w:sz w:val="24"/>
          <w:szCs w:val="24"/>
        </w:rPr>
        <w:fldChar w:fldCharType="begin"/>
      </w:r>
      <w:r w:rsidR="00AD43AB">
        <w:rPr>
          <w:sz w:val="24"/>
          <w:szCs w:val="24"/>
        </w:rPr>
        <w:instrText xml:space="preserve"> ADDIN ZOTERO_ITEM CSL_CITATION {"citationID":"glKKcng2","properties":{"formattedCitation":"\\super 24\\nosupersub{}","plainCitation":"24","noteIndex":0},"citationItems":[{"id":42,"uris":["http://zotero.org/users/local/Ts7jirce/items/UIVV46UQ"],"itemData":{"id":42,"type":"article-journal","abstract":"Abstract\n            \n              Background\n              \n                The\n                Streptomyces albus\n                J1074 strain is one of the most widely used chassis for the heterologous production of bioactive natural products. The fast growth and an efficient genetic system make this strain an attractive model for expressing cryptic biosynthetic pathways to aid drug discovery.\n              \n            \n            \n              Results\n              \n                To improve its capabilities for the heterologous expression of biosynthetic gene clusters, the complete genomic sequence of\n                S. albus\n                J1074 was obtained. With a size of 6,841,649 bp, coding for 5,832 genes, its genome is the smallest within the genus streptomycetes. Genome analysis revealed a strong tendency to reduce the number of genetic duplicates. The whole transcriptomes were sequenced at different time points to identify the early metabolic switch from the exponential to the stationary phase in\n                S. albus\n                J1074.\n              \n            \n            \n              Conclusions\n              \n                S. albus\n                J1074 carries the smallest genome among the completely sequenced species of the genus\n                Streptomyces\n                . The detailed genome and transcriptome analysis discloses its capability to serve as a premium host for the heterologous production of natural products. Moreover, the genome revealed 22 additional putative secondary metabolite gene clusters that reinforce the strain’s potential for natural product synthesis.","container-title":"BMC Genomics","DOI":"10.1186/1471-2164-15-97","ISSN":"1471-2164","issue":"1","journalAbbreviation":"BMC Genomics","language":"en","page":"97","source":"DOI.org (Crossref)","title":"Insights into naturally minimised Streptomyces albus J1074 genome","volume":"15","author":[{"family":"Zaburannyi","given":"Nestor"},{"family":"Rabyk","given":"Mariia"},{"family":"Ostash","given":"Bohdan"},{"family":"Fedorenko","given":"Victor"},{"family":"Luzhetskyy","given":"Andriy"}],"issued":{"date-parts":[["2014",12]]}}}],"schema":"https://github.com/citation-style-language/schema/raw/master/csl-citation.json"} </w:instrText>
      </w:r>
      <w:r w:rsidR="00972B91">
        <w:rPr>
          <w:sz w:val="24"/>
          <w:szCs w:val="24"/>
        </w:rPr>
        <w:fldChar w:fldCharType="separate"/>
      </w:r>
      <w:r w:rsidR="00AD43AB" w:rsidRPr="00AD43AB">
        <w:rPr>
          <w:sz w:val="24"/>
          <w:vertAlign w:val="superscript"/>
        </w:rPr>
        <w:t>24</w:t>
      </w:r>
      <w:r w:rsidR="00972B91">
        <w:rPr>
          <w:sz w:val="24"/>
          <w:szCs w:val="24"/>
        </w:rPr>
        <w:fldChar w:fldCharType="end"/>
      </w:r>
      <w:del w:id="680" w:author="Mathias Jönsson" w:date="2025-01-17T13:06:00Z" w16du:dateUtc="2025-01-17T02:06:00Z">
        <w:r w:rsidDel="00972B91">
          <w:rPr>
            <w:sz w:val="24"/>
            <w:szCs w:val="24"/>
          </w:rPr>
          <w:delText>(24)</w:delText>
        </w:r>
      </w:del>
      <w:r>
        <w:rPr>
          <w:sz w:val="24"/>
          <w:szCs w:val="24"/>
        </w:rPr>
        <w:t xml:space="preserve">. </w:t>
      </w:r>
      <w:proofErr w:type="spellStart"/>
      <w:r>
        <w:rPr>
          <w:sz w:val="24"/>
          <w:szCs w:val="24"/>
        </w:rPr>
        <w:t>iModulons</w:t>
      </w:r>
      <w:proofErr w:type="spellEnd"/>
      <w:r>
        <w:rPr>
          <w:sz w:val="24"/>
          <w:szCs w:val="24"/>
        </w:rPr>
        <w:t xml:space="preserve"> have been used to characterize several uncharacterized genes in </w:t>
      </w:r>
      <w:r>
        <w:rPr>
          <w:i/>
          <w:sz w:val="24"/>
          <w:szCs w:val="24"/>
        </w:rPr>
        <w:t>E. coli</w:t>
      </w:r>
      <w:r>
        <w:rPr>
          <w:sz w:val="24"/>
          <w:szCs w:val="24"/>
        </w:rPr>
        <w:t xml:space="preserve"> and have identified many lucrative targets for other species</w:t>
      </w:r>
      <w:del w:id="681" w:author="Mathias Jönsson" w:date="2025-01-17T13:49:00Z" w16du:dateUtc="2025-01-17T02:49:00Z">
        <w:r w:rsidDel="00745121">
          <w:rPr>
            <w:sz w:val="24"/>
            <w:szCs w:val="24"/>
          </w:rPr>
          <w:delText xml:space="preserve"> </w:delText>
        </w:r>
      </w:del>
      <w:r w:rsidR="00972B91">
        <w:rPr>
          <w:sz w:val="24"/>
          <w:szCs w:val="24"/>
        </w:rPr>
        <w:fldChar w:fldCharType="begin"/>
      </w:r>
      <w:r w:rsidR="004E1CDA">
        <w:rPr>
          <w:sz w:val="24"/>
          <w:szCs w:val="24"/>
        </w:rPr>
        <w:instrText xml:space="preserve"> ADDIN ZOTERO_ITEM CSL_CITATION {"citationID":"84e7DnWu","properties":{"formattedCitation":"\\super 33,61\\nosupersub{}","plainCitation":"33,61","noteIndex":0},"citationItems":[{"id":60,"uris":["http://zotero.org/users/local/Ts7jirce/items/L8VZINBQ"],"itemData":{"id":60,"type":"article-journal","abstract":"Abstract\n            \n              Machine learning applied to large compendia of transcriptomic data has enabled the decomposition of bacterial transcriptomes to identify independently modulated sets of genes, such iModulons represent specific cellular functions. The identification of iModulons enables accurate identification of genes necessary and sufficient for cross-species transfer of cellular functions. We demonstrate cross-species transfer of: 1) the biotransformation of vanillate to protocatechuate, 2) a malonate catabolic pathway, 3) a catabolic pathway for 2,3-butanediol, and 4) an antimicrobial resistance to ampicillin found in multiple\n              Pseudomonas species\n              to\n              Escherichia coli\n              . iModulon-based engineering is a transformative strategy as it includes all genes comprising the transferred cellular function, including genes without functional annotation. Adaptive laboratory evolution was deployed to optimize the cellular function transferred, revealing mutations in the host. Combining big data analytics and laboratory evolution thus enhances the level of understanding of systems biology, and synthetic biology for strain design and development.","container-title":"Nature Communications","DOI":"10.1038/s41467-024-46486-3","ISSN":"2041-1723","issue":"1","journalAbbreviation":"Nat Commun","language":"en","page":"2356","source":"DOI.org (Crossref)","title":"Advancing the scale of synthetic biology via cross-species transfer of cellular functions enabled by iModulon engraftment","volume":"15","author":[{"family":"Choe","given":"Donghui"},{"family":"Olson","given":"Connor A."},{"family":"Szubin","given":"Richard"},{"family":"Yang","given":"Hannah"},{"family":"Sung","given":"Jaemin"},{"family":"Feist","given":"Adam M."},{"family":"Palsson","given":"Bernhard O."}],"issued":{"date-parts":[["2024",3,15]]}}},{"id":141,"uris":["http://zotero.org/users/local/Ts7jirce/items/WR2S6KQI"],"itemData":{"id":141,"type":"article-journal","abstract":"Abstract\n            \n              Many genes in bacterial genomes are of unknown function, often referred to as y-genes. Recently, the analytic methods have divided bacterial transcriptomes into independently modulated sets of genes (iModulons). Functionally annotated iModulons that contain y-genes lead to testable hypotheses to elucidate y-gene function. The inversely correlated expression of a putative transporter gene,\n              ydhC\n              , relative to purine biosynthetic genes, has led to the hypothesis that it encodes a purine-related transporter and revealed a LysR-family regulator, YdhB, with a predicted 23-bp palindromic binding motif. RNA-Seq analysis of a\n              ydhB\n              knockout mutant confirmed the YdhB-dependent activation of\n              ydhC\n              in the presence of adenosine. The deletion of either the\n              ydhC\n              or the\n              ydhB\n              gene led to a substantially decreased growth rate for\n              E. coli\n              in minimal medium with adenosine, inosine, or guanosine as the nitrogen source. Taken together, we provide clear evidence that YdhB activates the expression of the\n              ydhC\n              gene that encodes a purine transporter in\n              E. coli\n              . We propose that the genes\n              ydhB\n              and\n              ydhC\n              be re-named as\n              punR\n              and\n              punC\n              , respectively.","container-title":"Communications Biology","DOI":"10.1038/s42003-021-02516-0","ISSN":"2399-3642","issue":"1","journalAbbreviation":"Commun Biol","language":"en","page":"991","source":"DOI.org (Crossref)","title":"Identification of a transcription factor, PunR, that regulates the purine and purine nucleoside transporter punC in E. coli","volume":"4","author":[{"family":"Rodionova","given":"Irina A."},{"family":"Gao","given":"Ye"},{"family":"Sastry","given":"Anand"},{"family":"Hefner","given":"Ying"},{"family":"Lim","given":"Hyun Gyu"},{"family":"Rodionov","given":"Dmitry A."},{"family":"Saier","given":"Milton H."},{"family":"Palsson","given":"Bernhard O."}],"issued":{"date-parts":[["2021",8,19]]}}}],"schema":"https://github.com/citation-style-language/schema/raw/master/csl-citation.json"} </w:instrText>
      </w:r>
      <w:r w:rsidR="00972B91">
        <w:rPr>
          <w:sz w:val="24"/>
          <w:szCs w:val="24"/>
        </w:rPr>
        <w:fldChar w:fldCharType="separate"/>
      </w:r>
      <w:r w:rsidR="004E1CDA" w:rsidRPr="004E1CDA">
        <w:rPr>
          <w:sz w:val="24"/>
          <w:vertAlign w:val="superscript"/>
        </w:rPr>
        <w:t>33,61</w:t>
      </w:r>
      <w:r w:rsidR="00972B91">
        <w:rPr>
          <w:sz w:val="24"/>
          <w:szCs w:val="24"/>
        </w:rPr>
        <w:fldChar w:fldCharType="end"/>
      </w:r>
      <w:del w:id="682" w:author="Mathias Jönsson" w:date="2025-01-17T13:07:00Z" w16du:dateUtc="2025-01-17T02:07:00Z">
        <w:r w:rsidDel="00972B91">
          <w:rPr>
            <w:sz w:val="24"/>
            <w:szCs w:val="24"/>
          </w:rPr>
          <w:delText>(33, 81)</w:delText>
        </w:r>
      </w:del>
      <w:r>
        <w:rPr>
          <w:sz w:val="24"/>
          <w:szCs w:val="24"/>
        </w:rPr>
        <w:t xml:space="preserve">. Our analyses enable us to infer potential functions for 40% of all genes that lack a COG annotation, providing promising experimental targets going forward. For instance, several of the </w:t>
      </w:r>
      <w:proofErr w:type="spellStart"/>
      <w:r>
        <w:rPr>
          <w:sz w:val="24"/>
          <w:szCs w:val="24"/>
        </w:rPr>
        <w:t>iModulons</w:t>
      </w:r>
      <w:proofErr w:type="spellEnd"/>
      <w:r>
        <w:rPr>
          <w:sz w:val="24"/>
          <w:szCs w:val="24"/>
        </w:rPr>
        <w:t xml:space="preserve"> related to BGCs contain co-regulated genes with unknown functions, many of which are located outside of the main </w:t>
      </w:r>
      <w:del w:id="683" w:author="Mathias Jönsson" w:date="2025-01-17T12:58:00Z" w16du:dateUtc="2025-01-17T01:58:00Z">
        <w:r w:rsidDel="0025445C">
          <w:rPr>
            <w:sz w:val="24"/>
            <w:szCs w:val="24"/>
          </w:rPr>
          <w:delText>BGC, and</w:delText>
        </w:r>
      </w:del>
      <w:ins w:id="684" w:author="Mathias Jönsson" w:date="2025-01-17T12:58:00Z" w16du:dateUtc="2025-01-17T01:58:00Z">
        <w:r w:rsidR="0025445C">
          <w:rPr>
            <w:sz w:val="24"/>
            <w:szCs w:val="24"/>
          </w:rPr>
          <w:t>BGC and</w:t>
        </w:r>
      </w:ins>
      <w:r>
        <w:rPr>
          <w:sz w:val="24"/>
          <w:szCs w:val="24"/>
        </w:rPr>
        <w:t xml:space="preserve"> therefore may be necessary components for biosynthesis. The </w:t>
      </w:r>
      <w:proofErr w:type="spellStart"/>
      <w:r>
        <w:rPr>
          <w:sz w:val="24"/>
          <w:szCs w:val="24"/>
        </w:rPr>
        <w:t>iModulons</w:t>
      </w:r>
      <w:proofErr w:type="spellEnd"/>
      <w:r>
        <w:rPr>
          <w:sz w:val="24"/>
          <w:szCs w:val="24"/>
        </w:rPr>
        <w:t xml:space="preserve"> generated in this study provides a roadmap to experimentally validate these uncharacterized genes.</w:t>
      </w:r>
    </w:p>
    <w:p w14:paraId="000000E5" w14:textId="77777777" w:rsidR="00641530" w:rsidRDefault="00641530">
      <w:pPr>
        <w:rPr>
          <w:sz w:val="24"/>
          <w:szCs w:val="24"/>
        </w:rPr>
      </w:pPr>
    </w:p>
    <w:p w14:paraId="000000E6" w14:textId="77777777" w:rsidR="00641530" w:rsidRDefault="00000000">
      <w:pPr>
        <w:rPr>
          <w:b/>
          <w:sz w:val="24"/>
          <w:szCs w:val="24"/>
        </w:rPr>
      </w:pPr>
      <w:r>
        <w:rPr>
          <w:b/>
          <w:sz w:val="24"/>
          <w:szCs w:val="24"/>
        </w:rPr>
        <w:t xml:space="preserve">Sigma factors may regulate several </w:t>
      </w:r>
      <w:proofErr w:type="spellStart"/>
      <w:r>
        <w:rPr>
          <w:b/>
          <w:sz w:val="24"/>
          <w:szCs w:val="24"/>
        </w:rPr>
        <w:t>iModulons</w:t>
      </w:r>
      <w:proofErr w:type="spellEnd"/>
      <w:r>
        <w:rPr>
          <w:b/>
          <w:sz w:val="24"/>
          <w:szCs w:val="24"/>
        </w:rPr>
        <w:t>.</w:t>
      </w:r>
    </w:p>
    <w:p w14:paraId="000000E7" w14:textId="15AB12FF" w:rsidR="00641530" w:rsidRDefault="00000000">
      <w:pPr>
        <w:rPr>
          <w:sz w:val="24"/>
          <w:szCs w:val="24"/>
        </w:rPr>
      </w:pPr>
      <w:r>
        <w:rPr>
          <w:sz w:val="24"/>
          <w:szCs w:val="24"/>
        </w:rPr>
        <w:t xml:space="preserve">By analyzing the correlation of activity between </w:t>
      </w:r>
      <w:proofErr w:type="spellStart"/>
      <w:r>
        <w:rPr>
          <w:sz w:val="24"/>
          <w:szCs w:val="24"/>
        </w:rPr>
        <w:t>iModulons</w:t>
      </w:r>
      <w:proofErr w:type="spellEnd"/>
      <w:r>
        <w:rPr>
          <w:sz w:val="24"/>
          <w:szCs w:val="24"/>
        </w:rPr>
        <w:t xml:space="preserve"> and Sigma factors we generated a network of sigma factors that are potentially orchestrating the regulation of specific </w:t>
      </w:r>
      <w:proofErr w:type="spellStart"/>
      <w:r>
        <w:rPr>
          <w:sz w:val="24"/>
          <w:szCs w:val="24"/>
        </w:rPr>
        <w:t>iModulons</w:t>
      </w:r>
      <w:proofErr w:type="spellEnd"/>
      <w:r>
        <w:rPr>
          <w:sz w:val="24"/>
          <w:szCs w:val="24"/>
        </w:rPr>
        <w:t xml:space="preserve"> within the </w:t>
      </w:r>
      <w:r>
        <w:rPr>
          <w:i/>
          <w:sz w:val="24"/>
          <w:szCs w:val="24"/>
        </w:rPr>
        <w:t xml:space="preserve">S. </w:t>
      </w:r>
      <w:proofErr w:type="spellStart"/>
      <w:r>
        <w:rPr>
          <w:i/>
          <w:sz w:val="24"/>
          <w:szCs w:val="24"/>
        </w:rPr>
        <w:t>albidoflavus</w:t>
      </w:r>
      <w:proofErr w:type="spellEnd"/>
      <w:r>
        <w:rPr>
          <w:sz w:val="24"/>
          <w:szCs w:val="24"/>
        </w:rPr>
        <w:t xml:space="preserve"> genome. Out of 31 sigma, 11 anti-sigma, and three anti-anti-sigma factors, 17 are integral components of at least one </w:t>
      </w:r>
      <w:proofErr w:type="spellStart"/>
      <w:r>
        <w:rPr>
          <w:sz w:val="24"/>
          <w:szCs w:val="24"/>
        </w:rPr>
        <w:lastRenderedPageBreak/>
        <w:t>iModulon</w:t>
      </w:r>
      <w:proofErr w:type="spellEnd"/>
      <w:r>
        <w:rPr>
          <w:sz w:val="24"/>
          <w:szCs w:val="24"/>
        </w:rPr>
        <w:t xml:space="preserve">, and 23 appear significantly correlated with </w:t>
      </w:r>
      <w:proofErr w:type="spellStart"/>
      <w:r>
        <w:rPr>
          <w:sz w:val="24"/>
          <w:szCs w:val="24"/>
        </w:rPr>
        <w:t>iModulon</w:t>
      </w:r>
      <w:proofErr w:type="spellEnd"/>
      <w:r>
        <w:rPr>
          <w:sz w:val="24"/>
          <w:szCs w:val="24"/>
        </w:rPr>
        <w:t xml:space="preserve"> activities, highlighting the intricate regulatory mechanisms governing gene expression in this species. In addition to the two primary Sigma factors </w:t>
      </w:r>
      <w:proofErr w:type="spellStart"/>
      <w:r>
        <w:rPr>
          <w:i/>
          <w:sz w:val="24"/>
          <w:szCs w:val="24"/>
        </w:rPr>
        <w:t>hrdA</w:t>
      </w:r>
      <w:proofErr w:type="spellEnd"/>
      <w:r>
        <w:rPr>
          <w:sz w:val="24"/>
          <w:szCs w:val="24"/>
        </w:rPr>
        <w:t xml:space="preserve"> and </w:t>
      </w:r>
      <w:proofErr w:type="spellStart"/>
      <w:r>
        <w:rPr>
          <w:i/>
          <w:sz w:val="24"/>
          <w:szCs w:val="24"/>
        </w:rPr>
        <w:t>hrdD</w:t>
      </w:r>
      <w:proofErr w:type="spellEnd"/>
      <w:r>
        <w:rPr>
          <w:sz w:val="24"/>
          <w:szCs w:val="24"/>
        </w:rPr>
        <w:t xml:space="preserve"> which appear highly connected and correlated with many </w:t>
      </w:r>
      <w:proofErr w:type="spellStart"/>
      <w:r>
        <w:rPr>
          <w:sz w:val="24"/>
          <w:szCs w:val="24"/>
        </w:rPr>
        <w:t>iModulons</w:t>
      </w:r>
      <w:proofErr w:type="spellEnd"/>
      <w:r>
        <w:rPr>
          <w:sz w:val="24"/>
          <w:szCs w:val="24"/>
        </w:rPr>
        <w:t xml:space="preserve">, several </w:t>
      </w:r>
      <w:proofErr w:type="spellStart"/>
      <w:r>
        <w:rPr>
          <w:sz w:val="24"/>
          <w:szCs w:val="24"/>
        </w:rPr>
        <w:t>extracytoplasmic</w:t>
      </w:r>
      <w:proofErr w:type="spellEnd"/>
      <w:r>
        <w:rPr>
          <w:sz w:val="24"/>
          <w:szCs w:val="24"/>
        </w:rPr>
        <w:t xml:space="preserve"> function sigma factors stood out, including a paralog to </w:t>
      </w:r>
      <w:proofErr w:type="spellStart"/>
      <w:r>
        <w:rPr>
          <w:i/>
          <w:sz w:val="24"/>
          <w:szCs w:val="24"/>
        </w:rPr>
        <w:t>sigT</w:t>
      </w:r>
      <w:proofErr w:type="spellEnd"/>
      <w:r>
        <w:rPr>
          <w:sz w:val="24"/>
          <w:szCs w:val="24"/>
        </w:rPr>
        <w:t xml:space="preserve"> in </w:t>
      </w:r>
      <w:r>
        <w:rPr>
          <w:i/>
          <w:sz w:val="24"/>
          <w:szCs w:val="24"/>
        </w:rPr>
        <w:t xml:space="preserve">S. </w:t>
      </w:r>
      <w:proofErr w:type="spellStart"/>
      <w:r>
        <w:rPr>
          <w:i/>
          <w:sz w:val="24"/>
          <w:szCs w:val="24"/>
        </w:rPr>
        <w:t>coelicolor</w:t>
      </w:r>
      <w:proofErr w:type="spellEnd"/>
      <w:r>
        <w:rPr>
          <w:sz w:val="24"/>
          <w:szCs w:val="24"/>
        </w:rPr>
        <w:t>, which regulates development and actinorhodin production in response to nitrogen stress</w:t>
      </w:r>
      <w:del w:id="685" w:author="Mathias Jönsson" w:date="2025-01-17T13:49:00Z" w16du:dateUtc="2025-01-17T02:49:00Z">
        <w:r w:rsidDel="00745121">
          <w:rPr>
            <w:sz w:val="24"/>
            <w:szCs w:val="24"/>
          </w:rPr>
          <w:delText xml:space="preserve"> </w:delText>
        </w:r>
      </w:del>
      <w:r w:rsidR="00972B91">
        <w:rPr>
          <w:sz w:val="24"/>
          <w:szCs w:val="24"/>
        </w:rPr>
        <w:fldChar w:fldCharType="begin"/>
      </w:r>
      <w:r w:rsidR="004E1CDA">
        <w:rPr>
          <w:sz w:val="24"/>
          <w:szCs w:val="24"/>
        </w:rPr>
        <w:instrText xml:space="preserve"> ADDIN ZOTERO_ITEM CSL_CITATION {"citationID":"ODIurlYP","properties":{"formattedCitation":"\\super 62,63\\nosupersub{}","plainCitation":"62,63","noteIndex":0},"citationItems":[{"id":143,"uris":["http://zotero.org/users/local/Ts7jirce/items/YQSGSJR5"],"itemData":{"id":143,"type":"article-journal","container-title":"Applied Microbiology and Biotechnology","DOI":"10.1007/s00253-011-3619-2","ISSN":"0175-7598, 1432-0614","issue":"5","journalAbbreviation":"Appl Microbiol Biotechnol","language":"en","license":"http://www.springer.com/tdm","page":"1009-1021","source":"DOI.org (Crossref)","title":"The ECF sigma factor SigT regulates actinorhodin production in response to nitrogen stress in Streptomyces coelicolor","volume":"92","author":[{"family":"Feng","given":"Wei-Hong"},{"family":"Mao","given":"Xu-Ming"},{"family":"Liu","given":"Zhen-Hua"},{"family":"Li","given":"Yong-Quan"}],"issued":{"date-parts":[["2011",12]]}}},{"id":144,"uris":["http://zotero.org/users/local/Ts7jirce/items/C65YIDHI"],"itemData":{"id":144,"type":"article-journal","abstract":"MINT</w:instrText>
      </w:r>
      <w:r w:rsidR="004E1CDA">
        <w:rPr>
          <w:rFonts w:ascii="Cambria Math" w:hAnsi="Cambria Math" w:cs="Cambria Math"/>
          <w:sz w:val="24"/>
          <w:szCs w:val="24"/>
        </w:rPr>
        <w:instrText>‐</w:instrText>
      </w:r>
      <w:r w:rsidR="004E1CDA">
        <w:rPr>
          <w:sz w:val="24"/>
          <w:szCs w:val="24"/>
        </w:rPr>
        <w:instrText xml:space="preserve">7262574:\n              RstA\n              (uniprotkb:Q9S6U2)\n              physically interacts\n              (MI:0915) with\n              sigT\n              (uniprotkb:O86856) by\n              anti tag coimmunoprecipitation\n              (MI:0007)","container-title":"FEBS Letters","DOI":"10.1016/j.febslet.2009.09.025","ISSN":"0014-5793, 1873-3468","issue":"19","journalAbbreviation":"FEBS Letters","language":"en","license":"http://onlinelibrary.wiley.com/termsAndConditions#vor","page":"3145-3150","source":"DOI.org (Crossref)","title":"Involvement of SigT and RstA in the differentiation of &lt;i&gt;Streptomyces coelicolor&lt;/i&gt;","volume":"583","author":[{"family":"Mao","given":"Xu-Ming"},{"family":"Zhou","given":"Zhan"},{"family":"Cheng","given":"Liang-Ying"},{"family":"Hou","given":"Xiao-Ping"},{"family":"Guan","given":"Wen-Jun"},{"family":"Li","given":"Yong-Quan"}],"issued":{"date-parts":[["2009",10,6]]}}}],"schema":"https://github.com/citation-style-language/schema/raw/master/csl-citation.json"} </w:instrText>
      </w:r>
      <w:r w:rsidR="00972B91">
        <w:rPr>
          <w:sz w:val="24"/>
          <w:szCs w:val="24"/>
        </w:rPr>
        <w:fldChar w:fldCharType="separate"/>
      </w:r>
      <w:r w:rsidR="004E1CDA" w:rsidRPr="004E1CDA">
        <w:rPr>
          <w:sz w:val="24"/>
          <w:vertAlign w:val="superscript"/>
        </w:rPr>
        <w:t>62,63</w:t>
      </w:r>
      <w:r w:rsidR="00972B91">
        <w:rPr>
          <w:sz w:val="24"/>
          <w:szCs w:val="24"/>
        </w:rPr>
        <w:fldChar w:fldCharType="end"/>
      </w:r>
      <w:del w:id="686" w:author="Mathias Jönsson" w:date="2025-01-17T13:09:00Z" w16du:dateUtc="2025-01-17T02:09:00Z">
        <w:r w:rsidDel="00972B91">
          <w:rPr>
            <w:sz w:val="24"/>
            <w:szCs w:val="24"/>
          </w:rPr>
          <w:delText>(82, 83)</w:delText>
        </w:r>
      </w:del>
      <w:r>
        <w:rPr>
          <w:sz w:val="24"/>
          <w:szCs w:val="24"/>
        </w:rPr>
        <w:t xml:space="preserve">, and XNR_RS17485 and XNR_RS19540 which are significantly correlated with </w:t>
      </w:r>
      <w:proofErr w:type="spellStart"/>
      <w:r>
        <w:rPr>
          <w:sz w:val="24"/>
          <w:szCs w:val="24"/>
        </w:rPr>
        <w:t>iModulons</w:t>
      </w:r>
      <w:proofErr w:type="spellEnd"/>
      <w:r>
        <w:rPr>
          <w:sz w:val="24"/>
          <w:szCs w:val="24"/>
        </w:rPr>
        <w:t xml:space="preserve"> related to BGCs, development, and uncharacterized functions. Furthermore, the discovery of enriched DNA binding motifs upstream of each operon within the </w:t>
      </w:r>
      <w:proofErr w:type="spellStart"/>
      <w:r>
        <w:rPr>
          <w:sz w:val="24"/>
          <w:szCs w:val="24"/>
        </w:rPr>
        <w:t>iModulons</w:t>
      </w:r>
      <w:proofErr w:type="spellEnd"/>
      <w:r>
        <w:rPr>
          <w:sz w:val="24"/>
          <w:szCs w:val="24"/>
        </w:rPr>
        <w:t xml:space="preserve"> provides a valuable blueprint for future research. Studies employing methodologies such as </w:t>
      </w:r>
      <w:proofErr w:type="spellStart"/>
      <w:r>
        <w:rPr>
          <w:sz w:val="24"/>
          <w:szCs w:val="24"/>
        </w:rPr>
        <w:t>ChIP</w:t>
      </w:r>
      <w:proofErr w:type="spellEnd"/>
      <w:r>
        <w:rPr>
          <w:sz w:val="24"/>
          <w:szCs w:val="24"/>
        </w:rPr>
        <w:t xml:space="preserve">-, </w:t>
      </w:r>
      <w:proofErr w:type="spellStart"/>
      <w:r>
        <w:rPr>
          <w:sz w:val="24"/>
          <w:szCs w:val="24"/>
        </w:rPr>
        <w:t>RIViT</w:t>
      </w:r>
      <w:proofErr w:type="spellEnd"/>
      <w:r>
        <w:rPr>
          <w:sz w:val="24"/>
          <w:szCs w:val="24"/>
        </w:rPr>
        <w:t>-, or DAP-seq could leverage our findings to elucidate the direct interactions between these sigma factors and their target genes</w:t>
      </w:r>
      <w:del w:id="687" w:author="Mathias Jönsson" w:date="2025-01-17T13:49:00Z" w16du:dateUtc="2025-01-17T02:49:00Z">
        <w:r w:rsidDel="00745121">
          <w:rPr>
            <w:sz w:val="24"/>
            <w:szCs w:val="24"/>
          </w:rPr>
          <w:delText xml:space="preserve"> </w:delText>
        </w:r>
      </w:del>
      <w:r w:rsidR="00972B91">
        <w:rPr>
          <w:sz w:val="24"/>
          <w:szCs w:val="24"/>
        </w:rPr>
        <w:fldChar w:fldCharType="begin"/>
      </w:r>
      <w:r w:rsidR="004E1CDA">
        <w:rPr>
          <w:sz w:val="24"/>
          <w:szCs w:val="24"/>
        </w:rPr>
        <w:instrText xml:space="preserve"> ADDIN ZOTERO_ITEM CSL_CITATION {"citationID":"dUVUZgJx","properties":{"formattedCitation":"\\super 64\\uc0\\u8211{}66\\nosupersub{}","plainCitation":"64–66","noteIndex":0},"citationItems":[{"id":146,"uris":["http://zotero.org/users/local/Ts7jirce/items/NTW9X22J"],"itemData":{"id":146,"type":"article-journal","container-title":"Nature Reviews Genetics","DOI":"10.1038/nrg2641","ISSN":"1471-0056, 1471-0064","issue":"10","journalAbbreviation":"Nat Rev Genet","language":"en","license":"http://www.springer.com/tdm","page":"669-680","source":"DOI.org (Crossref)","title":"ChIP–seq: advantages and challenges of a maturing technology","title-short":"ChIP–seq","volume":"10","author":[{"family":"Park","given":"Peter J."}],"issued":{"date-parts":[["2009",10]]}}},{"id":148,"uris":["http://zotero.org/users/local/Ts7jirce/items/M9UBP2LV"],"itemData":{"id":148,"type":"article-journal","container-title":"Nature Protocols","DOI":"10.1038/nprot.2017.055","ISSN":"1754-2189, 1750-2799","issue":"8","journalAbbreviation":"Nat Protoc","language":"en","page":"1659-1672","source":"DOI.org (Crossref)","title":"Mapping genome-wide transcription-factor binding sites using DAP-seq","volume":"12","author":[{"family":"Bartlett","given":"Anna"},{"family":"O'Malley","given":"Ronan C"},{"family":"Huang","given":"Shao-shan Carol"},{"family":"Galli","given":"Mary"},{"family":"Nery","given":"Joseph R"},{"family":"Gallavotti","given":"Andrea"},{"family":"Ecker","given":"Joseph R"}],"issued":{"date-parts":[["2017",8]]}}},{"id":150,"uris":["http://zotero.org/users/local/Ts7jirce/items/DHTEJ8DG"],"itemData":{"id":150,"type":"article-journal","abstract":"Abstract\n            \n              Transcriptional regulation is a critical process to ensure expression of genes necessary for growth and survival in diverse environments. Transcription is mediated by multiple transcription factors including activators, repressors and sigma factors. Accurate computational prediction of the regulon of target genes for transcription factors is difficult and experimental identification is laborious and not scalable. Here, we demonstrate regulon identification by in vitro transcription-sequencing (RIViT-seq) that enables systematic identification of regulons of transcription factors by combining an in vitro transcription assay and RNA-sequencing. Using this technology, target genes of 11 sigma factors were identified in\n              Streptomyces coelicolor\n              A3(2). The RIViT-seq data expands the transcriptional regulatory network in this bacterium, discovering regulatory cascades and crosstalk between sigma factors. Implementation of RIViT-seq with other transcription factors and in other organisms will improve our understanding of transcriptional regulatory networks across biology.","container-title":"Nature Communications","DOI":"10.1038/s41467-022-31191-w","ISSN":"2041-1723","issue":"1","journalAbbreviation":"Nat Commun","language":"en","page":"3502","source":"DOI.org (Crossref)","title":"RIViT-seq enables systematic identification of regulons of transcriptional machineries","volume":"13","author":[{"family":"Otani","given":"Hiroshi"},{"family":"Mouncey","given":"Nigel J."}],"issued":{"date-parts":[["2022",6,17]]}}}],"schema":"https://github.com/citation-style-language/schema/raw/master/csl-citation.json"} </w:instrText>
      </w:r>
      <w:r w:rsidR="00972B91">
        <w:rPr>
          <w:sz w:val="24"/>
          <w:szCs w:val="24"/>
        </w:rPr>
        <w:fldChar w:fldCharType="separate"/>
      </w:r>
      <w:r w:rsidR="004E1CDA" w:rsidRPr="004E1CDA">
        <w:rPr>
          <w:sz w:val="24"/>
          <w:vertAlign w:val="superscript"/>
        </w:rPr>
        <w:t>64–66</w:t>
      </w:r>
      <w:r w:rsidR="00972B91">
        <w:rPr>
          <w:sz w:val="24"/>
          <w:szCs w:val="24"/>
        </w:rPr>
        <w:fldChar w:fldCharType="end"/>
      </w:r>
      <w:del w:id="688" w:author="Mathias Jönsson" w:date="2025-01-17T13:10:00Z" w16du:dateUtc="2025-01-17T02:10:00Z">
        <w:r w:rsidDel="00972B91">
          <w:rPr>
            <w:sz w:val="24"/>
            <w:szCs w:val="24"/>
          </w:rPr>
          <w:delText>(84–86)</w:delText>
        </w:r>
      </w:del>
      <w:r>
        <w:rPr>
          <w:sz w:val="24"/>
          <w:szCs w:val="24"/>
        </w:rPr>
        <w:t xml:space="preserve">. Such investigations would not only validate the regulatory roles suggested by our network analysis but also enhance our understanding of the dynamic control of BGCs, potentially unlocking new avenues for the optimization of secondary metabolite production in </w:t>
      </w:r>
      <w:r>
        <w:rPr>
          <w:i/>
          <w:sz w:val="24"/>
          <w:szCs w:val="24"/>
        </w:rPr>
        <w:t>Streptomyces</w:t>
      </w:r>
      <w:r>
        <w:rPr>
          <w:sz w:val="24"/>
          <w:szCs w:val="24"/>
        </w:rPr>
        <w:t>.</w:t>
      </w:r>
    </w:p>
    <w:p w14:paraId="3DE07C65" w14:textId="77777777" w:rsidR="00120CB4" w:rsidRDefault="00120CB4">
      <w:pPr>
        <w:rPr>
          <w:sz w:val="24"/>
          <w:szCs w:val="24"/>
        </w:rPr>
      </w:pPr>
    </w:p>
    <w:p w14:paraId="62080249" w14:textId="74050D46" w:rsidR="00120CB4" w:rsidRDefault="00120CB4">
      <w:pPr>
        <w:rPr>
          <w:b/>
          <w:bCs/>
          <w:sz w:val="24"/>
          <w:szCs w:val="24"/>
        </w:rPr>
      </w:pPr>
      <w:r>
        <w:rPr>
          <w:b/>
          <w:bCs/>
          <w:sz w:val="24"/>
          <w:szCs w:val="24"/>
        </w:rPr>
        <w:t>Limitations of the study</w:t>
      </w:r>
    </w:p>
    <w:p w14:paraId="1E2F9390" w14:textId="7F48D21F" w:rsidR="00120CB4" w:rsidRPr="000B3E40" w:rsidDel="000B3E40" w:rsidRDefault="000B3E40">
      <w:pPr>
        <w:rPr>
          <w:del w:id="689" w:author="Mathias Jönsson" w:date="2025-01-18T08:44:00Z" w16du:dateUtc="2025-01-17T21:44:00Z"/>
          <w:sz w:val="24"/>
          <w:szCs w:val="24"/>
          <w:rPrChange w:id="690" w:author="Mathias Jönsson" w:date="2025-01-18T08:44:00Z" w16du:dateUtc="2025-01-17T21:44:00Z">
            <w:rPr>
              <w:del w:id="691" w:author="Mathias Jönsson" w:date="2025-01-18T08:44:00Z" w16du:dateUtc="2025-01-17T21:44:00Z"/>
            </w:rPr>
          </w:rPrChange>
        </w:rPr>
        <w:pPrChange w:id="692" w:author="Mathias Jönsson" w:date="2025-01-18T08:44:00Z" w16du:dateUtc="2025-01-17T21:44:00Z">
          <w:pPr>
            <w:pStyle w:val="ListParagraph"/>
            <w:numPr>
              <w:numId w:val="1"/>
            </w:numPr>
            <w:ind w:left="432" w:hanging="360"/>
          </w:pPr>
        </w:pPrChange>
      </w:pPr>
      <w:ins w:id="693" w:author="Mathias Jönsson" w:date="2025-01-18T08:44:00Z" w16du:dateUtc="2025-01-17T21:44:00Z">
        <w:r w:rsidRPr="00CE2BAF">
          <w:rPr>
            <w:sz w:val="24"/>
            <w:szCs w:val="24"/>
          </w:rPr>
          <w:t>Successful modularization of the transcriptome through ICA requires activation of gene sets through specific growth conditions</w:t>
        </w:r>
      </w:ins>
      <w:ins w:id="694" w:author="Mathias Jönsson" w:date="2025-01-18T09:51:00Z" w16du:dateUtc="2025-01-17T22:51:00Z">
        <w:r w:rsidR="009B2169">
          <w:rPr>
            <w:sz w:val="24"/>
            <w:szCs w:val="24"/>
          </w:rPr>
          <w:t xml:space="preserve">. Consequently, </w:t>
        </w:r>
      </w:ins>
      <w:ins w:id="695" w:author="Mathias Jönsson" w:date="2025-01-18T09:45:00Z" w16du:dateUtc="2025-01-17T22:45:00Z">
        <w:r w:rsidR="009B2169" w:rsidRPr="00CE2BAF">
          <w:rPr>
            <w:sz w:val="24"/>
            <w:szCs w:val="24"/>
          </w:rPr>
          <w:t xml:space="preserve">ICA cannot modularize genes that are lowly expressed or equally expressed </w:t>
        </w:r>
      </w:ins>
      <w:ins w:id="696" w:author="Mathias Jönsson" w:date="2025-01-18T09:52:00Z" w16du:dateUtc="2025-01-17T22:52:00Z">
        <w:r w:rsidR="009B2169">
          <w:rPr>
            <w:sz w:val="24"/>
            <w:szCs w:val="24"/>
          </w:rPr>
          <w:t>across</w:t>
        </w:r>
      </w:ins>
      <w:ins w:id="697" w:author="Mathias Jönsson" w:date="2025-01-18T09:45:00Z" w16du:dateUtc="2025-01-17T22:45:00Z">
        <w:r w:rsidR="009B2169" w:rsidRPr="00CE2BAF">
          <w:rPr>
            <w:sz w:val="24"/>
            <w:szCs w:val="24"/>
          </w:rPr>
          <w:t xml:space="preserve"> all conditions</w:t>
        </w:r>
        <w:r w:rsidR="009B2169">
          <w:rPr>
            <w:sz w:val="24"/>
            <w:szCs w:val="24"/>
          </w:rPr>
          <w:fldChar w:fldCharType="begin"/>
        </w:r>
        <w:r w:rsidR="009B2169">
          <w:rPr>
            <w:sz w:val="24"/>
            <w:szCs w:val="24"/>
          </w:rPr>
          <w:instrText xml:space="preserve"> ADDIN ZOTERO_ITEM CSL_CITATION {"citationID":"0LDYzsf1","properties":{"formattedCitation":"\\super 29\\nosupersub{}","plainCitation":"29","noteIndex":0},"citationItems":[{"id":52,"uris":["http://zotero.org/users/local/Ts7jirce/items/3XM5EUMQ"],"itemData":{"id":52,"type":"article-journal","abstract":"Abstract\n            \n              Underlying cellular responses is a transcriptional regulatory network (TRN) that modulates gene expression. A useful description of the TRN would decompose the transcriptome into targeted effects of individual transcriptional regulators. Here, we apply unsupervised machine learning to a diverse compendium of over 250 high-quality\n              Escherichia coli\n              RNA-seq datasets to identify 92 statistically independent signals that modulate the expression of specific gene sets. We show that 61 of these transcriptomic signals represent the effects of currently characterized transcriptional regulators. Condition-specific activation of signals is validated by exposure of\n              E. coli\n              to new environmental conditions. The resulting decomposition of the transcriptome provides: a mechanistic, systems-level, network-based explanation of responses to environmental and genetic perturbations; a guide to gene and regulator function discovery; and a basis for characterizing transcriptomic differences in multiple strains. Taken together, our results show that signal summation describes the composition of a model prokaryotic transcriptome.","container-title":"Nature Communications","DOI":"10.1038/s41467-019-13483-w","ISSN":"2041-1723","issue":"1","journalAbbreviation":"Nat Commun","language":"en","page":"5536","source":"DOI.org (Crossref)","title":"The Escherichia coli transcriptome mostly consists of independently regulated modules","volume":"10","author":[{"family":"Sastry","given":"Anand V."},{"family":"Gao","given":"Ye"},{"family":"Szubin","given":"Richard"},{"family":"Hefner","given":"Ying"},{"family":"Xu","given":"Sibei"},{"family":"Kim","given":"Donghyuk"},{"family":"Choudhary","given":"Kumari Sonal"},{"family":"Yang","given":"Laurence"},{"family":"King","given":"Zachary A."},{"family":"Palsson","given":"Bernhard O."}],"issued":{"date-parts":[["2019",12,4]]}}}],"schema":"https://github.com/citation-style-language/schema/raw/master/csl-citation.json"} </w:instrText>
        </w:r>
        <w:r w:rsidR="009B2169">
          <w:rPr>
            <w:sz w:val="24"/>
            <w:szCs w:val="24"/>
          </w:rPr>
          <w:fldChar w:fldCharType="separate"/>
        </w:r>
        <w:r w:rsidR="009B2169" w:rsidRPr="00AD43AB">
          <w:rPr>
            <w:sz w:val="24"/>
            <w:vertAlign w:val="superscript"/>
          </w:rPr>
          <w:t>29</w:t>
        </w:r>
        <w:r w:rsidR="009B2169">
          <w:rPr>
            <w:sz w:val="24"/>
            <w:szCs w:val="24"/>
          </w:rPr>
          <w:fldChar w:fldCharType="end"/>
        </w:r>
      </w:ins>
      <w:ins w:id="698" w:author="Mathias Jönsson" w:date="2025-01-18T08:44:00Z" w16du:dateUtc="2025-01-17T21:44:00Z">
        <w:r w:rsidRPr="00CE2BAF">
          <w:rPr>
            <w:sz w:val="24"/>
            <w:szCs w:val="24"/>
          </w:rPr>
          <w:t xml:space="preserve">. </w:t>
        </w:r>
      </w:ins>
      <w:ins w:id="699" w:author="Mathias Jönsson" w:date="2025-01-18T09:52:00Z" w16du:dateUtc="2025-01-17T22:52:00Z">
        <w:r w:rsidR="009B2169">
          <w:rPr>
            <w:sz w:val="24"/>
            <w:szCs w:val="24"/>
          </w:rPr>
          <w:t>In this study</w:t>
        </w:r>
      </w:ins>
      <w:ins w:id="700" w:author="Mathias Jönsson" w:date="2025-01-18T08:48:00Z" w16du:dateUtc="2025-01-17T21:48:00Z">
        <w:r>
          <w:rPr>
            <w:sz w:val="24"/>
            <w:szCs w:val="24"/>
          </w:rPr>
          <w:t xml:space="preserve">, </w:t>
        </w:r>
      </w:ins>
      <w:ins w:id="701" w:author="Mathias Jönsson" w:date="2025-01-18T08:44:00Z" w16du:dateUtc="2025-01-17T21:44:00Z">
        <w:r w:rsidRPr="00CE2BAF">
          <w:rPr>
            <w:sz w:val="24"/>
            <w:szCs w:val="24"/>
          </w:rPr>
          <w:t xml:space="preserve">48.4% of </w:t>
        </w:r>
        <w:r w:rsidRPr="00CE2BAF">
          <w:rPr>
            <w:i/>
            <w:iCs/>
            <w:sz w:val="24"/>
            <w:szCs w:val="24"/>
          </w:rPr>
          <w:t xml:space="preserve">S. </w:t>
        </w:r>
        <w:proofErr w:type="spellStart"/>
        <w:r w:rsidRPr="00CE2BAF">
          <w:rPr>
            <w:i/>
            <w:iCs/>
            <w:sz w:val="24"/>
            <w:szCs w:val="24"/>
          </w:rPr>
          <w:t>albidoflavus</w:t>
        </w:r>
        <w:proofErr w:type="spellEnd"/>
        <w:r w:rsidRPr="00CE2BAF">
          <w:rPr>
            <w:sz w:val="24"/>
            <w:szCs w:val="24"/>
          </w:rPr>
          <w:t xml:space="preserve"> genes </w:t>
        </w:r>
      </w:ins>
      <w:ins w:id="702" w:author="Mathias Jönsson" w:date="2025-01-18T09:52:00Z" w16du:dateUtc="2025-01-17T22:52:00Z">
        <w:r w:rsidR="009B2169">
          <w:rPr>
            <w:sz w:val="24"/>
            <w:szCs w:val="24"/>
          </w:rPr>
          <w:t>were assigned to at least one</w:t>
        </w:r>
      </w:ins>
      <w:ins w:id="703" w:author="Mathias Jönsson" w:date="2025-01-18T08:44:00Z" w16du:dateUtc="2025-01-17T21:44:00Z">
        <w:r w:rsidRPr="00CE2BAF">
          <w:rPr>
            <w:sz w:val="24"/>
            <w:szCs w:val="24"/>
          </w:rPr>
          <w:t xml:space="preserve"> </w:t>
        </w:r>
        <w:proofErr w:type="spellStart"/>
        <w:r w:rsidRPr="00CE2BAF">
          <w:rPr>
            <w:sz w:val="24"/>
            <w:szCs w:val="24"/>
          </w:rPr>
          <w:t>iModulon</w:t>
        </w:r>
        <w:proofErr w:type="spellEnd"/>
        <w:r w:rsidRPr="00CE2BAF">
          <w:rPr>
            <w:sz w:val="24"/>
            <w:szCs w:val="24"/>
          </w:rPr>
          <w:t>,</w:t>
        </w:r>
      </w:ins>
      <w:ins w:id="704" w:author="Mathias Jönsson" w:date="2025-01-18T09:53:00Z" w16du:dateUtc="2025-01-17T22:53:00Z">
        <w:r w:rsidR="009B2169">
          <w:rPr>
            <w:sz w:val="24"/>
            <w:szCs w:val="24"/>
          </w:rPr>
          <w:t xml:space="preserve"> </w:t>
        </w:r>
      </w:ins>
      <w:ins w:id="705" w:author="Mathias Jönsson" w:date="2025-01-18T08:44:00Z" w16du:dateUtc="2025-01-17T21:44:00Z">
        <w:r w:rsidRPr="00CE2BAF">
          <w:rPr>
            <w:sz w:val="24"/>
            <w:szCs w:val="24"/>
          </w:rPr>
          <w:t>indicating many more growth conditions remain to be tested</w:t>
        </w:r>
      </w:ins>
      <w:ins w:id="706" w:author="Mathias Jönsson" w:date="2025-01-18T08:48:00Z" w16du:dateUtc="2025-01-17T21:48:00Z">
        <w:r w:rsidR="00C21B8B">
          <w:rPr>
            <w:sz w:val="24"/>
            <w:szCs w:val="24"/>
          </w:rPr>
          <w:t xml:space="preserve">, including for example </w:t>
        </w:r>
      </w:ins>
      <w:ins w:id="707" w:author="Mathias Jönsson" w:date="2025-01-18T09:47:00Z" w16du:dateUtc="2025-01-17T22:47:00Z">
        <w:r w:rsidR="009B2169">
          <w:rPr>
            <w:sz w:val="24"/>
            <w:szCs w:val="24"/>
          </w:rPr>
          <w:t>oxidativ</w:t>
        </w:r>
      </w:ins>
      <w:ins w:id="708" w:author="Mathias Jönsson" w:date="2025-01-18T09:48:00Z" w16du:dateUtc="2025-01-17T22:48:00Z">
        <w:r w:rsidR="009B2169">
          <w:rPr>
            <w:sz w:val="24"/>
            <w:szCs w:val="24"/>
          </w:rPr>
          <w:t>e stress</w:t>
        </w:r>
      </w:ins>
      <w:ins w:id="709" w:author="Mathias Jönsson" w:date="2025-01-18T08:48:00Z" w16du:dateUtc="2025-01-17T21:48:00Z">
        <w:r w:rsidR="00C21B8B">
          <w:rPr>
            <w:sz w:val="24"/>
            <w:szCs w:val="24"/>
          </w:rPr>
          <w:t xml:space="preserve">, </w:t>
        </w:r>
      </w:ins>
      <w:ins w:id="710" w:author="Mathias Jönsson" w:date="2025-01-18T09:48:00Z" w16du:dateUtc="2025-01-17T22:48:00Z">
        <w:r w:rsidR="009B2169">
          <w:rPr>
            <w:sz w:val="24"/>
            <w:szCs w:val="24"/>
          </w:rPr>
          <w:t>heat stress</w:t>
        </w:r>
      </w:ins>
      <w:ins w:id="711" w:author="Mathias Jönsson" w:date="2025-01-18T08:48:00Z" w16du:dateUtc="2025-01-17T21:48:00Z">
        <w:r w:rsidR="00C21B8B">
          <w:rPr>
            <w:sz w:val="24"/>
            <w:szCs w:val="24"/>
          </w:rPr>
          <w:t xml:space="preserve">, and </w:t>
        </w:r>
      </w:ins>
      <w:ins w:id="712" w:author="Mathias Jönsson" w:date="2025-01-18T09:53:00Z" w16du:dateUtc="2025-01-17T22:53:00Z">
        <w:r w:rsidR="009B2169">
          <w:rPr>
            <w:sz w:val="24"/>
            <w:szCs w:val="24"/>
          </w:rPr>
          <w:t>additional</w:t>
        </w:r>
      </w:ins>
      <w:ins w:id="713" w:author="Mathias Jönsson" w:date="2025-01-18T09:48:00Z" w16du:dateUtc="2025-01-17T22:48:00Z">
        <w:r w:rsidR="009B2169">
          <w:rPr>
            <w:sz w:val="24"/>
            <w:szCs w:val="24"/>
          </w:rPr>
          <w:t xml:space="preserve"> gene knockouts</w:t>
        </w:r>
      </w:ins>
      <w:ins w:id="714" w:author="Mathias Jönsson" w:date="2025-01-18T08:44:00Z" w16du:dateUtc="2025-01-17T21:44:00Z">
        <w:r w:rsidRPr="00CE2BAF">
          <w:rPr>
            <w:sz w:val="24"/>
            <w:szCs w:val="24"/>
          </w:rPr>
          <w:t xml:space="preserve">. Moreover, </w:t>
        </w:r>
      </w:ins>
      <w:ins w:id="715" w:author="Mathias Jönsson" w:date="2025-01-18T09:54:00Z" w16du:dateUtc="2025-01-17T22:54:00Z">
        <w:r w:rsidR="009B2169">
          <w:rPr>
            <w:sz w:val="24"/>
            <w:szCs w:val="24"/>
          </w:rPr>
          <w:t xml:space="preserve">the lack of detailed information about regulons limits our ability to fully characterize </w:t>
        </w:r>
        <w:r w:rsidR="009B2169">
          <w:rPr>
            <w:i/>
            <w:iCs/>
            <w:sz w:val="24"/>
            <w:szCs w:val="24"/>
          </w:rPr>
          <w:t xml:space="preserve">S. </w:t>
        </w:r>
        <w:proofErr w:type="spellStart"/>
        <w:r w:rsidR="009B2169" w:rsidRPr="0092597E">
          <w:rPr>
            <w:i/>
            <w:iCs/>
            <w:sz w:val="24"/>
            <w:szCs w:val="24"/>
          </w:rPr>
          <w:t>albidoflavus</w:t>
        </w:r>
        <w:proofErr w:type="spellEnd"/>
        <w:r w:rsidR="009B2169">
          <w:rPr>
            <w:sz w:val="24"/>
            <w:szCs w:val="24"/>
          </w:rPr>
          <w:t xml:space="preserve"> </w:t>
        </w:r>
        <w:proofErr w:type="spellStart"/>
        <w:r w:rsidR="009B2169">
          <w:rPr>
            <w:sz w:val="24"/>
            <w:szCs w:val="24"/>
          </w:rPr>
          <w:t>iModulons</w:t>
        </w:r>
        <w:proofErr w:type="spellEnd"/>
        <w:r w:rsidR="009B2169">
          <w:rPr>
            <w:sz w:val="24"/>
            <w:szCs w:val="24"/>
          </w:rPr>
          <w:t xml:space="preserve">. </w:t>
        </w:r>
      </w:ins>
      <w:ins w:id="716" w:author="Mathias Jönsson" w:date="2025-01-18T08:51:00Z" w16du:dateUtc="2025-01-17T21:51:00Z">
        <w:r w:rsidR="00C21B8B">
          <w:rPr>
            <w:sz w:val="24"/>
            <w:szCs w:val="24"/>
          </w:rPr>
          <w:t xml:space="preserve">While </w:t>
        </w:r>
      </w:ins>
      <w:ins w:id="717" w:author="Mathias Jönsson" w:date="2025-01-18T08:52:00Z" w16du:dateUtc="2025-01-17T21:52:00Z">
        <w:r w:rsidR="00C21B8B">
          <w:rPr>
            <w:sz w:val="24"/>
            <w:szCs w:val="24"/>
          </w:rPr>
          <w:t xml:space="preserve">our </w:t>
        </w:r>
        <w:proofErr w:type="spellStart"/>
        <w:r w:rsidR="00C21B8B">
          <w:rPr>
            <w:sz w:val="24"/>
            <w:szCs w:val="24"/>
          </w:rPr>
          <w:t>iModulome</w:t>
        </w:r>
        <w:proofErr w:type="spellEnd"/>
        <w:r w:rsidR="00C21B8B">
          <w:rPr>
            <w:sz w:val="24"/>
            <w:szCs w:val="24"/>
          </w:rPr>
          <w:t xml:space="preserve"> analyses </w:t>
        </w:r>
      </w:ins>
      <w:ins w:id="718" w:author="Mathias Jönsson" w:date="2025-01-18T09:55:00Z" w16du:dateUtc="2025-01-17T22:55:00Z">
        <w:r w:rsidR="007A6146">
          <w:rPr>
            <w:sz w:val="24"/>
            <w:szCs w:val="24"/>
          </w:rPr>
          <w:t xml:space="preserve">aided in </w:t>
        </w:r>
      </w:ins>
      <w:ins w:id="719" w:author="Mathias Jönsson" w:date="2025-01-18T08:52:00Z" w16du:dateUtc="2025-01-17T21:52:00Z">
        <w:r w:rsidR="00C21B8B">
          <w:rPr>
            <w:sz w:val="24"/>
            <w:szCs w:val="24"/>
          </w:rPr>
          <w:t>categorizing the</w:t>
        </w:r>
      </w:ins>
      <w:ins w:id="720" w:author="Mathias Jönsson" w:date="2025-01-18T09:55:00Z" w16du:dateUtc="2025-01-17T22:55:00Z">
        <w:r w:rsidR="007A6146">
          <w:rPr>
            <w:sz w:val="24"/>
            <w:szCs w:val="24"/>
          </w:rPr>
          <w:t>se</w:t>
        </w:r>
      </w:ins>
      <w:ins w:id="721" w:author="Mathias Jönsson" w:date="2025-01-18T08:52:00Z" w16du:dateUtc="2025-01-17T21:52:00Z">
        <w:r w:rsidR="00C21B8B">
          <w:rPr>
            <w:sz w:val="24"/>
            <w:szCs w:val="24"/>
          </w:rPr>
          <w:t xml:space="preserve"> </w:t>
        </w:r>
        <w:proofErr w:type="spellStart"/>
        <w:r w:rsidR="00C21B8B">
          <w:rPr>
            <w:sz w:val="24"/>
            <w:szCs w:val="24"/>
          </w:rPr>
          <w:t>iModulons</w:t>
        </w:r>
        <w:proofErr w:type="spellEnd"/>
        <w:r w:rsidR="00C21B8B">
          <w:rPr>
            <w:sz w:val="24"/>
            <w:szCs w:val="24"/>
          </w:rPr>
          <w:t xml:space="preserve">, further experimental studies </w:t>
        </w:r>
      </w:ins>
      <w:ins w:id="722" w:author="Mathias Jönsson" w:date="2025-01-18T09:55:00Z" w16du:dateUtc="2025-01-17T22:55:00Z">
        <w:r w:rsidR="007A6146">
          <w:rPr>
            <w:sz w:val="24"/>
            <w:szCs w:val="24"/>
          </w:rPr>
          <w:t>on</w:t>
        </w:r>
      </w:ins>
      <w:ins w:id="723" w:author="Mathias Jönsson" w:date="2025-01-18T08:52:00Z" w16du:dateUtc="2025-01-17T21:52:00Z">
        <w:r w:rsidR="00C21B8B">
          <w:rPr>
            <w:sz w:val="24"/>
            <w:szCs w:val="24"/>
          </w:rPr>
          <w:t xml:space="preserve"> regulons </w:t>
        </w:r>
      </w:ins>
      <w:ins w:id="724" w:author="Mathias Jönsson" w:date="2025-01-18T09:55:00Z" w16du:dateUtc="2025-01-17T22:55:00Z">
        <w:r w:rsidR="007A6146">
          <w:rPr>
            <w:sz w:val="24"/>
            <w:szCs w:val="24"/>
          </w:rPr>
          <w:t xml:space="preserve">are essential </w:t>
        </w:r>
      </w:ins>
      <w:ins w:id="725" w:author="Mathias Jönsson" w:date="2025-01-18T09:56:00Z" w16du:dateUtc="2025-01-17T22:56:00Z">
        <w:r w:rsidR="007A6146">
          <w:rPr>
            <w:sz w:val="24"/>
            <w:szCs w:val="24"/>
          </w:rPr>
          <w:t>to</w:t>
        </w:r>
      </w:ins>
      <w:ins w:id="726" w:author="Mathias Jönsson" w:date="2025-01-18T08:52:00Z" w16du:dateUtc="2025-01-17T21:52:00Z">
        <w:r w:rsidR="00C21B8B">
          <w:rPr>
            <w:sz w:val="24"/>
            <w:szCs w:val="24"/>
          </w:rPr>
          <w:t xml:space="preserve"> </w:t>
        </w:r>
      </w:ins>
      <w:ins w:id="727" w:author="Mathias Jönsson" w:date="2025-01-18T09:56:00Z" w16du:dateUtc="2025-01-17T22:56:00Z">
        <w:r w:rsidR="007A6146">
          <w:rPr>
            <w:sz w:val="24"/>
            <w:szCs w:val="24"/>
          </w:rPr>
          <w:t xml:space="preserve">improve </w:t>
        </w:r>
      </w:ins>
      <w:ins w:id="728" w:author="Mathias Jönsson" w:date="2025-01-18T08:52:00Z" w16du:dateUtc="2025-01-17T21:52:00Z">
        <w:r w:rsidR="00C21B8B">
          <w:rPr>
            <w:sz w:val="24"/>
            <w:szCs w:val="24"/>
          </w:rPr>
          <w:t>ou</w:t>
        </w:r>
      </w:ins>
      <w:ins w:id="729" w:author="Mathias Jönsson" w:date="2025-01-18T08:53:00Z" w16du:dateUtc="2025-01-17T21:53:00Z">
        <w:r w:rsidR="00C21B8B">
          <w:rPr>
            <w:sz w:val="24"/>
            <w:szCs w:val="24"/>
          </w:rPr>
          <w:t>r understanding about the</w:t>
        </w:r>
      </w:ins>
      <w:ins w:id="730" w:author="Mathias Jönsson" w:date="2025-01-18T09:56:00Z" w16du:dateUtc="2025-01-17T22:56:00Z">
        <w:r w:rsidR="007A6146">
          <w:rPr>
            <w:sz w:val="24"/>
            <w:szCs w:val="24"/>
          </w:rPr>
          <w:t xml:space="preserve"> </w:t>
        </w:r>
      </w:ins>
      <w:ins w:id="731" w:author="Mathias Jönsson" w:date="2025-01-18T08:53:00Z" w16du:dateUtc="2025-01-17T21:53:00Z">
        <w:r w:rsidR="00C21B8B">
          <w:rPr>
            <w:sz w:val="24"/>
            <w:szCs w:val="24"/>
          </w:rPr>
          <w:t xml:space="preserve">TRN. </w:t>
        </w:r>
      </w:ins>
      <w:ins w:id="732" w:author="Mathias Jönsson" w:date="2025-01-18T08:44:00Z" w16du:dateUtc="2025-01-17T21:44:00Z">
        <w:r w:rsidRPr="00C21B8B">
          <w:rPr>
            <w:sz w:val="24"/>
            <w:szCs w:val="24"/>
          </w:rPr>
          <w:t>Despite</w:t>
        </w:r>
        <w:r w:rsidRPr="00CE2BAF">
          <w:rPr>
            <w:sz w:val="24"/>
            <w:szCs w:val="24"/>
          </w:rPr>
          <w:t xml:space="preserve"> these limitations, ICA remains a powerful tool for uncovering gene regulatory networks.</w:t>
        </w:r>
      </w:ins>
      <w:ins w:id="733" w:author="Mathias Jönsson" w:date="2025-01-18T08:54:00Z" w16du:dateUtc="2025-01-17T21:54:00Z">
        <w:r w:rsidR="00C21B8B">
          <w:rPr>
            <w:sz w:val="24"/>
            <w:szCs w:val="24"/>
          </w:rPr>
          <w:t xml:space="preserve"> </w:t>
        </w:r>
      </w:ins>
      <w:ins w:id="734" w:author="Mathias Jönsson" w:date="2025-01-18T09:57:00Z" w16du:dateUtc="2025-01-17T22:57:00Z">
        <w:r w:rsidR="007A6146">
          <w:rPr>
            <w:sz w:val="24"/>
            <w:szCs w:val="24"/>
          </w:rPr>
          <w:t>Importantly, o</w:t>
        </w:r>
      </w:ins>
      <w:ins w:id="735" w:author="Mathias Jönsson" w:date="2025-01-18T08:54:00Z" w16du:dateUtc="2025-01-17T21:54:00Z">
        <w:r w:rsidR="00C21B8B">
          <w:rPr>
            <w:sz w:val="24"/>
            <w:szCs w:val="24"/>
          </w:rPr>
          <w:t xml:space="preserve">ur </w:t>
        </w:r>
      </w:ins>
      <w:ins w:id="736" w:author="Mathias Jönsson" w:date="2025-01-18T08:55:00Z" w16du:dateUtc="2025-01-17T21:55:00Z">
        <w:r w:rsidR="00C21B8B">
          <w:rPr>
            <w:sz w:val="24"/>
            <w:szCs w:val="24"/>
          </w:rPr>
          <w:t xml:space="preserve">capture of several BGCs </w:t>
        </w:r>
      </w:ins>
      <w:ins w:id="737" w:author="Mathias Jönsson" w:date="2025-01-18T09:56:00Z" w16du:dateUtc="2025-01-17T22:56:00Z">
        <w:r w:rsidR="007A6146">
          <w:rPr>
            <w:sz w:val="24"/>
            <w:szCs w:val="24"/>
          </w:rPr>
          <w:t>with</w:t>
        </w:r>
      </w:ins>
      <w:ins w:id="738" w:author="Mathias Jönsson" w:date="2025-01-18T08:55:00Z" w16du:dateUtc="2025-01-17T21:55:00Z">
        <w:r w:rsidR="00C21B8B">
          <w:rPr>
            <w:sz w:val="24"/>
            <w:szCs w:val="24"/>
          </w:rPr>
          <w:t xml:space="preserve">in </w:t>
        </w:r>
        <w:proofErr w:type="spellStart"/>
        <w:r w:rsidR="00C21B8B">
          <w:rPr>
            <w:sz w:val="24"/>
            <w:szCs w:val="24"/>
          </w:rPr>
          <w:t>iModulons</w:t>
        </w:r>
        <w:proofErr w:type="spellEnd"/>
        <w:r w:rsidR="00C21B8B">
          <w:rPr>
            <w:sz w:val="24"/>
            <w:szCs w:val="24"/>
          </w:rPr>
          <w:t xml:space="preserve"> is </w:t>
        </w:r>
      </w:ins>
      <w:ins w:id="739" w:author="Mathias Jönsson" w:date="2025-01-18T09:57:00Z" w16du:dateUtc="2025-01-17T22:57:00Z">
        <w:r w:rsidR="007A6146">
          <w:rPr>
            <w:sz w:val="24"/>
            <w:szCs w:val="24"/>
          </w:rPr>
          <w:t xml:space="preserve">promising for </w:t>
        </w:r>
      </w:ins>
      <w:ins w:id="740" w:author="Mathias Jönsson" w:date="2025-01-18T08:55:00Z" w16du:dateUtc="2025-01-17T21:55:00Z">
        <w:r w:rsidR="00C21B8B">
          <w:rPr>
            <w:sz w:val="24"/>
            <w:szCs w:val="24"/>
          </w:rPr>
          <w:t>secondary metabolism</w:t>
        </w:r>
      </w:ins>
      <w:ins w:id="741" w:author="Mathias Jönsson" w:date="2025-01-18T09:57:00Z" w16du:dateUtc="2025-01-17T22:57:00Z">
        <w:r w:rsidR="007A6146">
          <w:rPr>
            <w:sz w:val="24"/>
            <w:szCs w:val="24"/>
          </w:rPr>
          <w:t xml:space="preserve"> research</w:t>
        </w:r>
      </w:ins>
      <w:ins w:id="742" w:author="Mathias Jönsson" w:date="2025-01-18T08:55:00Z" w16du:dateUtc="2025-01-17T21:55:00Z">
        <w:r w:rsidR="00C21B8B">
          <w:rPr>
            <w:sz w:val="24"/>
            <w:szCs w:val="24"/>
          </w:rPr>
          <w:t xml:space="preserve">. However, </w:t>
        </w:r>
      </w:ins>
      <w:ins w:id="743" w:author="Mathias Jönsson" w:date="2025-01-18T09:57:00Z" w16du:dateUtc="2025-01-17T22:57:00Z">
        <w:r w:rsidR="007A6146">
          <w:rPr>
            <w:sz w:val="24"/>
            <w:szCs w:val="24"/>
          </w:rPr>
          <w:t>while we demonstrate transcri</w:t>
        </w:r>
      </w:ins>
      <w:ins w:id="744" w:author="Mathias Jönsson" w:date="2025-01-18T09:58:00Z" w16du:dateUtc="2025-01-17T22:58:00Z">
        <w:r w:rsidR="007A6146">
          <w:rPr>
            <w:sz w:val="24"/>
            <w:szCs w:val="24"/>
          </w:rPr>
          <w:t>ptional activation of these BGCs, complementary metabolic studies are needed to confirm the production and secretion of the corresponding metabolites.</w:t>
        </w:r>
        <w:r w:rsidR="007A6146" w:rsidRPr="007A6146" w:rsidDel="000B3E40">
          <w:rPr>
            <w:sz w:val="24"/>
            <w:szCs w:val="24"/>
          </w:rPr>
          <w:t xml:space="preserve"> </w:t>
        </w:r>
      </w:ins>
      <w:del w:id="745" w:author="Mathias Jönsson" w:date="2025-01-18T08:44:00Z" w16du:dateUtc="2025-01-17T21:44:00Z">
        <w:r w:rsidR="00120CB4" w:rsidRPr="000B3E40" w:rsidDel="000B3E40">
          <w:rPr>
            <w:sz w:val="24"/>
            <w:szCs w:val="24"/>
            <w:rPrChange w:id="746" w:author="Mathias Jönsson" w:date="2025-01-18T08:44:00Z" w16du:dateUtc="2025-01-17T21:44:00Z">
              <w:rPr/>
            </w:rPrChange>
          </w:rPr>
          <w:delText>Amount of growth conditions</w:delText>
        </w:r>
      </w:del>
    </w:p>
    <w:p w14:paraId="131D6A99" w14:textId="4DDD4777" w:rsidR="00120CB4" w:rsidDel="000B3E40" w:rsidRDefault="00120CB4">
      <w:pPr>
        <w:rPr>
          <w:del w:id="747" w:author="Mathias Jönsson" w:date="2025-01-18T08:44:00Z" w16du:dateUtc="2025-01-17T21:44:00Z"/>
        </w:rPr>
        <w:pPrChange w:id="748" w:author="Mathias Jönsson" w:date="2025-01-18T08:44:00Z" w16du:dateUtc="2025-01-17T21:44:00Z">
          <w:pPr>
            <w:pStyle w:val="ListParagraph"/>
            <w:numPr>
              <w:numId w:val="1"/>
            </w:numPr>
            <w:ind w:left="432" w:hanging="360"/>
          </w:pPr>
        </w:pPrChange>
      </w:pPr>
      <w:del w:id="749" w:author="Mathias Jönsson" w:date="2025-01-18T08:44:00Z" w16du:dateUtc="2025-01-17T21:44:00Z">
        <w:r w:rsidDel="000B3E40">
          <w:delText>Lack of metabolomic data to support the activation of BGCs</w:delText>
        </w:r>
      </w:del>
    </w:p>
    <w:p w14:paraId="7849D23A" w14:textId="77777777" w:rsidR="000E3501" w:rsidRPr="00120CB4" w:rsidRDefault="000E3501">
      <w:pPr>
        <w:pPrChange w:id="750" w:author="Mathias Jönsson" w:date="2025-01-18T08:44:00Z" w16du:dateUtc="2025-01-17T21:44:00Z">
          <w:pPr>
            <w:pStyle w:val="ListParagraph"/>
            <w:numPr>
              <w:numId w:val="1"/>
            </w:numPr>
            <w:ind w:left="432" w:hanging="360"/>
          </w:pPr>
        </w:pPrChange>
      </w:pPr>
    </w:p>
    <w:p w14:paraId="000000E8" w14:textId="77777777" w:rsidR="00641530" w:rsidDel="00745121" w:rsidRDefault="00641530" w:rsidP="00745121">
      <w:pPr>
        <w:rPr>
          <w:del w:id="751" w:author="Mathias Jönsson" w:date="2025-01-17T13:51:00Z" w16du:dateUtc="2025-01-17T02:51:00Z"/>
        </w:rPr>
      </w:pPr>
    </w:p>
    <w:p w14:paraId="2FADC9DF" w14:textId="77777777" w:rsidR="00745121" w:rsidRDefault="00745121" w:rsidP="00745121">
      <w:pPr>
        <w:rPr>
          <w:ins w:id="752" w:author="Mathias Jönsson" w:date="2025-01-17T13:51:00Z" w16du:dateUtc="2025-01-17T02:51:00Z"/>
        </w:rPr>
      </w:pPr>
    </w:p>
    <w:p w14:paraId="000000E9" w14:textId="6870FC4D" w:rsidR="00641530" w:rsidRPr="00745121" w:rsidRDefault="00745121">
      <w:pPr>
        <w:rPr>
          <w:sz w:val="24"/>
          <w:szCs w:val="24"/>
          <w:rPrChange w:id="753" w:author="Mathias Jönsson" w:date="2025-01-17T13:51:00Z" w16du:dateUtc="2025-01-17T02:51:00Z">
            <w:rPr/>
          </w:rPrChange>
        </w:rPr>
        <w:pPrChange w:id="754" w:author="Mathias Jönsson" w:date="2025-01-17T13:51:00Z" w16du:dateUtc="2025-01-17T02:51:00Z">
          <w:pPr>
            <w:pStyle w:val="Heading2"/>
          </w:pPr>
        </w:pPrChange>
      </w:pPr>
      <w:bookmarkStart w:id="755" w:name="_heading=h.1y810tw" w:colFirst="0" w:colLast="0"/>
      <w:bookmarkEnd w:id="755"/>
      <w:ins w:id="756" w:author="Mathias Jönsson" w:date="2025-01-17T13:51:00Z" w16du:dateUtc="2025-01-17T02:51:00Z">
        <w:r w:rsidRPr="00745121">
          <w:rPr>
            <w:b/>
            <w:bCs/>
            <w:sz w:val="24"/>
            <w:szCs w:val="24"/>
            <w:rPrChange w:id="757" w:author="Mathias Jönsson" w:date="2025-01-17T13:51:00Z" w16du:dateUtc="2025-01-17T02:51:00Z">
              <w:rPr>
                <w:b/>
                <w:bCs/>
              </w:rPr>
            </w:rPrChange>
          </w:rPr>
          <w:t>Conclusion</w:t>
        </w:r>
      </w:ins>
      <w:del w:id="758" w:author="Mathias Jönsson" w:date="2025-01-17T13:51:00Z" w16du:dateUtc="2025-01-17T02:51:00Z">
        <w:r w:rsidRPr="00745121" w:rsidDel="00745121">
          <w:rPr>
            <w:sz w:val="24"/>
            <w:szCs w:val="24"/>
            <w:rPrChange w:id="759" w:author="Mathias Jönsson" w:date="2025-01-17T13:51:00Z" w16du:dateUtc="2025-01-17T02:51:00Z">
              <w:rPr/>
            </w:rPrChange>
          </w:rPr>
          <w:delText>Conclusion</w:delText>
        </w:r>
      </w:del>
    </w:p>
    <w:p w14:paraId="000000EA" w14:textId="77777777" w:rsidR="00641530" w:rsidRDefault="00000000">
      <w:pPr>
        <w:rPr>
          <w:sz w:val="24"/>
          <w:szCs w:val="24"/>
        </w:rPr>
      </w:pPr>
      <w:sdt>
        <w:sdtPr>
          <w:tag w:val="goog_rdk_140"/>
          <w:id w:val="-302622391"/>
        </w:sdtPr>
        <w:sdtContent>
          <w:ins w:id="760" w:author="Mathias Jönsson" w:date="2024-11-22T00:42:00Z">
            <w:r>
              <w:rPr>
                <w:sz w:val="24"/>
                <w:szCs w:val="24"/>
              </w:rPr>
              <w:t>In t</w:t>
            </w:r>
          </w:ins>
        </w:sdtContent>
      </w:sdt>
      <w:sdt>
        <w:sdtPr>
          <w:tag w:val="goog_rdk_141"/>
          <w:id w:val="-1994315884"/>
        </w:sdtPr>
        <w:sdtContent>
          <w:del w:id="761" w:author="Mathias Jönsson" w:date="2024-11-22T00:42:00Z">
            <w:r>
              <w:rPr>
                <w:sz w:val="24"/>
                <w:szCs w:val="24"/>
              </w:rPr>
              <w:delText>T</w:delText>
            </w:r>
          </w:del>
        </w:sdtContent>
      </w:sdt>
      <w:r>
        <w:rPr>
          <w:sz w:val="24"/>
          <w:szCs w:val="24"/>
        </w:rPr>
        <w:t>his</w:t>
      </w:r>
      <w:sdt>
        <w:sdtPr>
          <w:tag w:val="goog_rdk_142"/>
          <w:id w:val="-1188596982"/>
        </w:sdtPr>
        <w:sdtContent>
          <w:del w:id="762" w:author="Mathias Jönsson" w:date="2024-11-22T00:42:00Z">
            <w:r>
              <w:rPr>
                <w:sz w:val="24"/>
                <w:szCs w:val="24"/>
              </w:rPr>
              <w:delText xml:space="preserve"> is the first</w:delText>
            </w:r>
          </w:del>
        </w:sdtContent>
      </w:sdt>
      <w:r>
        <w:rPr>
          <w:sz w:val="24"/>
          <w:szCs w:val="24"/>
        </w:rPr>
        <w:t xml:space="preserve"> study </w:t>
      </w:r>
      <w:sdt>
        <w:sdtPr>
          <w:tag w:val="goog_rdk_143"/>
          <w:id w:val="-1766452831"/>
        </w:sdtPr>
        <w:sdtContent>
          <w:ins w:id="763" w:author="Mathias Jönsson" w:date="2024-11-22T00:42:00Z">
            <w:r>
              <w:rPr>
                <w:sz w:val="24"/>
                <w:szCs w:val="24"/>
              </w:rPr>
              <w:t>we</w:t>
            </w:r>
          </w:ins>
        </w:sdtContent>
      </w:sdt>
      <w:sdt>
        <w:sdtPr>
          <w:tag w:val="goog_rdk_144"/>
          <w:id w:val="-1891872863"/>
        </w:sdtPr>
        <w:sdtContent>
          <w:del w:id="764" w:author="Mathias Jönsson" w:date="2024-11-22T00:42:00Z">
            <w:r>
              <w:rPr>
                <w:sz w:val="24"/>
                <w:szCs w:val="24"/>
              </w:rPr>
              <w:delText>to</w:delText>
            </w:r>
          </w:del>
        </w:sdtContent>
      </w:sdt>
      <w:r>
        <w:rPr>
          <w:sz w:val="24"/>
          <w:szCs w:val="24"/>
        </w:rPr>
        <w:t xml:space="preserve"> compile</w:t>
      </w:r>
      <w:sdt>
        <w:sdtPr>
          <w:tag w:val="goog_rdk_145"/>
          <w:id w:val="612171344"/>
        </w:sdtPr>
        <w:sdtContent>
          <w:ins w:id="765" w:author="Mathias Jönsson" w:date="2024-11-22T00:42:00Z">
            <w:r>
              <w:rPr>
                <w:sz w:val="24"/>
                <w:szCs w:val="24"/>
              </w:rPr>
              <w:t>d</w:t>
            </w:r>
          </w:ins>
        </w:sdtContent>
      </w:sdt>
      <w:r>
        <w:rPr>
          <w:sz w:val="24"/>
          <w:szCs w:val="24"/>
        </w:rPr>
        <w:t xml:space="preserve"> a large compendium of in-house generated and publicly available transcriptomes to identify </w:t>
      </w:r>
      <w:proofErr w:type="spellStart"/>
      <w:r>
        <w:rPr>
          <w:sz w:val="24"/>
          <w:szCs w:val="24"/>
        </w:rPr>
        <w:t>iModulons</w:t>
      </w:r>
      <w:proofErr w:type="spellEnd"/>
      <w:r>
        <w:rPr>
          <w:sz w:val="24"/>
          <w:szCs w:val="24"/>
        </w:rPr>
        <w:t xml:space="preserve"> in </w:t>
      </w:r>
      <w:r>
        <w:rPr>
          <w:i/>
          <w:sz w:val="24"/>
          <w:szCs w:val="24"/>
        </w:rPr>
        <w:t>S</w:t>
      </w:r>
      <w:sdt>
        <w:sdtPr>
          <w:tag w:val="goog_rdk_146"/>
          <w:id w:val="-1396048458"/>
        </w:sdtPr>
        <w:sdtContent>
          <w:ins w:id="766" w:author="Mathias Jönsson" w:date="2024-11-22T00:42:00Z">
            <w:r>
              <w:rPr>
                <w:i/>
                <w:sz w:val="24"/>
                <w:szCs w:val="24"/>
              </w:rPr>
              <w:t xml:space="preserve">. </w:t>
            </w:r>
            <w:proofErr w:type="spellStart"/>
            <w:r>
              <w:rPr>
                <w:i/>
                <w:sz w:val="24"/>
                <w:szCs w:val="24"/>
              </w:rPr>
              <w:t>albidoflavus</w:t>
            </w:r>
          </w:ins>
          <w:proofErr w:type="spellEnd"/>
        </w:sdtContent>
      </w:sdt>
      <w:sdt>
        <w:sdtPr>
          <w:tag w:val="goog_rdk_147"/>
          <w:id w:val="-1507967182"/>
        </w:sdtPr>
        <w:sdtContent>
          <w:del w:id="767" w:author="Mathias Jönsson" w:date="2024-11-22T00:42:00Z">
            <w:r>
              <w:rPr>
                <w:i/>
                <w:sz w:val="24"/>
                <w:szCs w:val="24"/>
              </w:rPr>
              <w:delText>treptomyces</w:delText>
            </w:r>
          </w:del>
        </w:sdtContent>
      </w:sdt>
      <w:r>
        <w:rPr>
          <w:sz w:val="24"/>
          <w:szCs w:val="24"/>
        </w:rPr>
        <w:t xml:space="preserve">, providing a comprehensive and quantitative understanding of </w:t>
      </w:r>
      <w:sdt>
        <w:sdtPr>
          <w:tag w:val="goog_rdk_148"/>
          <w:id w:val="-1383089214"/>
        </w:sdtPr>
        <w:sdtContent>
          <w:ins w:id="768" w:author="Mathias Jönsson" w:date="2024-11-22T00:42:00Z">
            <w:r>
              <w:rPr>
                <w:sz w:val="24"/>
                <w:szCs w:val="24"/>
              </w:rPr>
              <w:t>its</w:t>
            </w:r>
          </w:ins>
        </w:sdtContent>
      </w:sdt>
      <w:sdt>
        <w:sdtPr>
          <w:tag w:val="goog_rdk_149"/>
          <w:id w:val="1832870612"/>
        </w:sdtPr>
        <w:sdtContent>
          <w:del w:id="769" w:author="Mathias Jönsson" w:date="2024-11-22T00:42:00Z">
            <w:r>
              <w:rPr>
                <w:sz w:val="24"/>
                <w:szCs w:val="24"/>
              </w:rPr>
              <w:delText>the</w:delText>
            </w:r>
          </w:del>
        </w:sdtContent>
      </w:sdt>
      <w:r>
        <w:rPr>
          <w:sz w:val="24"/>
          <w:szCs w:val="24"/>
        </w:rPr>
        <w:t xml:space="preserve"> TRN</w:t>
      </w:r>
      <w:sdt>
        <w:sdtPr>
          <w:tag w:val="goog_rdk_150"/>
          <w:id w:val="-1176338523"/>
        </w:sdtPr>
        <w:sdtContent>
          <w:del w:id="770" w:author="Mathias Jönsson" w:date="2024-11-22T00:42:00Z">
            <w:r>
              <w:rPr>
                <w:sz w:val="24"/>
                <w:szCs w:val="24"/>
              </w:rPr>
              <w:delText xml:space="preserve"> of </w:delText>
            </w:r>
            <w:r>
              <w:rPr>
                <w:i/>
                <w:sz w:val="24"/>
                <w:szCs w:val="24"/>
              </w:rPr>
              <w:delText>S. albidoflavus</w:delText>
            </w:r>
          </w:del>
        </w:sdtContent>
      </w:sdt>
      <w:r>
        <w:rPr>
          <w:sz w:val="24"/>
          <w:szCs w:val="24"/>
        </w:rPr>
        <w:t xml:space="preserve">. We showed how the </w:t>
      </w:r>
      <w:proofErr w:type="spellStart"/>
      <w:r>
        <w:rPr>
          <w:sz w:val="24"/>
          <w:szCs w:val="24"/>
        </w:rPr>
        <w:t>iModulons</w:t>
      </w:r>
      <w:proofErr w:type="spellEnd"/>
      <w:r>
        <w:rPr>
          <w:sz w:val="24"/>
          <w:szCs w:val="24"/>
        </w:rPr>
        <w:t xml:space="preserve"> can be used to (</w:t>
      </w:r>
      <w:proofErr w:type="spellStart"/>
      <w:r>
        <w:rPr>
          <w:sz w:val="24"/>
          <w:szCs w:val="24"/>
        </w:rPr>
        <w:t>i</w:t>
      </w:r>
      <w:proofErr w:type="spellEnd"/>
      <w:r>
        <w:rPr>
          <w:sz w:val="24"/>
          <w:szCs w:val="24"/>
        </w:rPr>
        <w:t xml:space="preserve">) compare the TRN of </w:t>
      </w:r>
      <w:r>
        <w:rPr>
          <w:i/>
          <w:sz w:val="24"/>
          <w:szCs w:val="24"/>
        </w:rPr>
        <w:t xml:space="preserve">S. </w:t>
      </w:r>
      <w:proofErr w:type="spellStart"/>
      <w:r>
        <w:rPr>
          <w:i/>
          <w:sz w:val="24"/>
          <w:szCs w:val="24"/>
        </w:rPr>
        <w:t>albidoflavus</w:t>
      </w:r>
      <w:proofErr w:type="spellEnd"/>
      <w:r>
        <w:rPr>
          <w:sz w:val="24"/>
          <w:szCs w:val="24"/>
        </w:rPr>
        <w:t xml:space="preserve"> with other organisms on </w:t>
      </w:r>
      <w:proofErr w:type="spellStart"/>
      <w:r>
        <w:rPr>
          <w:sz w:val="24"/>
          <w:szCs w:val="24"/>
        </w:rPr>
        <w:t>imodulondb</w:t>
      </w:r>
      <w:proofErr w:type="spellEnd"/>
      <w:r>
        <w:rPr>
          <w:sz w:val="24"/>
          <w:szCs w:val="24"/>
        </w:rPr>
        <w:t xml:space="preserve">, revealing both conserved and lineage-specific features, (ii) elucidate the regulation of BGCs, such as </w:t>
      </w:r>
      <w:proofErr w:type="spellStart"/>
      <w:r>
        <w:rPr>
          <w:sz w:val="24"/>
          <w:szCs w:val="24"/>
        </w:rPr>
        <w:t>surugamide</w:t>
      </w:r>
      <w:proofErr w:type="spellEnd"/>
      <w:r>
        <w:rPr>
          <w:sz w:val="24"/>
          <w:szCs w:val="24"/>
        </w:rPr>
        <w:t xml:space="preserve">, </w:t>
      </w:r>
      <w:proofErr w:type="spellStart"/>
      <w:r>
        <w:rPr>
          <w:sz w:val="24"/>
          <w:szCs w:val="24"/>
        </w:rPr>
        <w:t>minimycin</w:t>
      </w:r>
      <w:proofErr w:type="spellEnd"/>
      <w:r>
        <w:rPr>
          <w:sz w:val="24"/>
          <w:szCs w:val="24"/>
        </w:rPr>
        <w:t xml:space="preserve">, and </w:t>
      </w:r>
      <w:proofErr w:type="spellStart"/>
      <w:r>
        <w:rPr>
          <w:sz w:val="24"/>
          <w:szCs w:val="24"/>
        </w:rPr>
        <w:t>paulomycin</w:t>
      </w:r>
      <w:proofErr w:type="spellEnd"/>
      <w:r>
        <w:rPr>
          <w:sz w:val="24"/>
          <w:szCs w:val="24"/>
        </w:rPr>
        <w:t xml:space="preserve"> by identifying putative regulators, co-regulated genes, and condition-dependent activation patterns, and (iii) infer the functions of 40% of the uncharacterized genes in the genome, by associating them with </w:t>
      </w:r>
      <w:proofErr w:type="spellStart"/>
      <w:r>
        <w:rPr>
          <w:sz w:val="24"/>
          <w:szCs w:val="24"/>
        </w:rPr>
        <w:t>iModulons</w:t>
      </w:r>
      <w:proofErr w:type="spellEnd"/>
      <w:r>
        <w:rPr>
          <w:sz w:val="24"/>
          <w:szCs w:val="24"/>
        </w:rPr>
        <w:t xml:space="preserve">. Our </w:t>
      </w:r>
      <w:r>
        <w:rPr>
          <w:sz w:val="24"/>
          <w:szCs w:val="24"/>
        </w:rPr>
        <w:lastRenderedPageBreak/>
        <w:t xml:space="preserve">findings pave the way for future studies to extend and improve the </w:t>
      </w:r>
      <w:proofErr w:type="spellStart"/>
      <w:r>
        <w:rPr>
          <w:sz w:val="24"/>
          <w:szCs w:val="24"/>
        </w:rPr>
        <w:t>iModulon</w:t>
      </w:r>
      <w:proofErr w:type="spellEnd"/>
      <w:r>
        <w:rPr>
          <w:sz w:val="24"/>
          <w:szCs w:val="24"/>
        </w:rPr>
        <w:t xml:space="preserve"> framework by incorporating new conditions and targeted mutants for transcription factors. Moreover, our results suggest new strategies for rational strain and process design to optimize the production of valuable natural products by </w:t>
      </w:r>
      <w:r>
        <w:rPr>
          <w:i/>
          <w:sz w:val="24"/>
          <w:szCs w:val="24"/>
        </w:rPr>
        <w:t xml:space="preserve">S. </w:t>
      </w:r>
      <w:proofErr w:type="spellStart"/>
      <w:r>
        <w:rPr>
          <w:i/>
          <w:sz w:val="24"/>
          <w:szCs w:val="24"/>
        </w:rPr>
        <w:t>albidoflavus</w:t>
      </w:r>
      <w:proofErr w:type="spellEnd"/>
      <w:r>
        <w:rPr>
          <w:sz w:val="24"/>
          <w:szCs w:val="24"/>
        </w:rPr>
        <w:t xml:space="preserve"> and other </w:t>
      </w:r>
      <w:r>
        <w:rPr>
          <w:i/>
          <w:sz w:val="24"/>
          <w:szCs w:val="24"/>
        </w:rPr>
        <w:t>Streptomyces</w:t>
      </w:r>
      <w:r>
        <w:rPr>
          <w:sz w:val="24"/>
          <w:szCs w:val="24"/>
        </w:rPr>
        <w:t xml:space="preserve"> species. </w:t>
      </w:r>
    </w:p>
    <w:p w14:paraId="000000EB" w14:textId="77777777" w:rsidR="00641530" w:rsidRDefault="00641530"/>
    <w:p w14:paraId="6EC00621" w14:textId="77777777" w:rsidR="004E1CDA" w:rsidRDefault="004E1CDA" w:rsidP="004E1CDA">
      <w:pPr>
        <w:pStyle w:val="Heading2"/>
      </w:pPr>
      <w:r>
        <w:t>Resource Availability</w:t>
      </w:r>
    </w:p>
    <w:p w14:paraId="57B80285" w14:textId="77777777" w:rsidR="004E1CDA" w:rsidRPr="00CE2BAF" w:rsidRDefault="004E1CDA" w:rsidP="004E1CDA">
      <w:pPr>
        <w:pStyle w:val="Heading3"/>
        <w:rPr>
          <w:color w:val="000000" w:themeColor="text1"/>
        </w:rPr>
      </w:pPr>
      <w:r w:rsidRPr="00CE2BAF">
        <w:rPr>
          <w:color w:val="000000" w:themeColor="text1"/>
        </w:rPr>
        <w:t>Lead Contact</w:t>
      </w:r>
    </w:p>
    <w:p w14:paraId="49457CC3" w14:textId="65212B5C" w:rsidR="004E1CDA" w:rsidRPr="00CE2BAF" w:rsidRDefault="004E1CDA" w:rsidP="004E1CDA">
      <w:pPr>
        <w:rPr>
          <w:color w:val="000000" w:themeColor="text1"/>
          <w:sz w:val="24"/>
          <w:szCs w:val="24"/>
        </w:rPr>
      </w:pPr>
      <w:r w:rsidRPr="00CE2BAF">
        <w:rPr>
          <w:color w:val="000000" w:themeColor="text1"/>
          <w:sz w:val="24"/>
          <w:szCs w:val="24"/>
        </w:rPr>
        <w:t>Requests for further information and resources should be directed to and will be fulfilled by the lead contact</w:t>
      </w:r>
      <w:r>
        <w:rPr>
          <w:color w:val="000000" w:themeColor="text1"/>
          <w:sz w:val="24"/>
          <w:szCs w:val="24"/>
        </w:rPr>
        <w:t>,</w:t>
      </w:r>
      <w:r w:rsidRPr="00CE2BAF">
        <w:rPr>
          <w:color w:val="000000" w:themeColor="text1"/>
          <w:sz w:val="24"/>
          <w:szCs w:val="24"/>
        </w:rPr>
        <w:t xml:space="preserve"> Emre Özdemir</w:t>
      </w:r>
      <w:r w:rsidRPr="001B77BA">
        <w:rPr>
          <w:color w:val="000000" w:themeColor="text1"/>
          <w:sz w:val="24"/>
          <w:szCs w:val="24"/>
        </w:rPr>
        <w:t xml:space="preserve"> (</w:t>
      </w:r>
      <w:hyperlink r:id="rId25">
        <w:r w:rsidRPr="00CE2BAF">
          <w:rPr>
            <w:sz w:val="24"/>
            <w:szCs w:val="24"/>
          </w:rPr>
          <w:t>emoz@biosustain.dtu.dk</w:t>
        </w:r>
      </w:hyperlink>
      <w:r w:rsidRPr="001B77BA">
        <w:rPr>
          <w:sz w:val="24"/>
          <w:szCs w:val="24"/>
        </w:rPr>
        <w:t>)</w:t>
      </w:r>
      <w:ins w:id="771" w:author="Mathias Jönsson" w:date="2025-01-18T14:35:00Z" w16du:dateUtc="2025-01-18T03:35:00Z">
        <w:r w:rsidR="00795E09">
          <w:rPr>
            <w:sz w:val="24"/>
            <w:szCs w:val="24"/>
          </w:rPr>
          <w:t xml:space="preserve"> or Lei </w:t>
        </w:r>
      </w:ins>
      <w:ins w:id="772" w:author="Mathias Jönsson" w:date="2025-01-18T14:36:00Z" w16du:dateUtc="2025-01-18T03:36:00Z">
        <w:r w:rsidR="00795E09">
          <w:rPr>
            <w:sz w:val="24"/>
            <w:szCs w:val="24"/>
          </w:rPr>
          <w:t>Yang (</w:t>
        </w:r>
        <w:r w:rsidR="00795E09" w:rsidRPr="00795E09">
          <w:rPr>
            <w:sz w:val="24"/>
            <w:szCs w:val="24"/>
            <w:rPrChange w:id="773" w:author="Mathias Jönsson" w:date="2025-01-18T14:36:00Z" w16du:dateUtc="2025-01-18T03:36:00Z">
              <w:rPr/>
            </w:rPrChange>
          </w:rPr>
          <w:fldChar w:fldCharType="begin"/>
        </w:r>
        <w:r w:rsidR="00795E09" w:rsidRPr="00795E09">
          <w:rPr>
            <w:sz w:val="24"/>
            <w:szCs w:val="24"/>
            <w:rPrChange w:id="774" w:author="Mathias Jönsson" w:date="2025-01-18T14:36:00Z" w16du:dateUtc="2025-01-18T03:36:00Z">
              <w:rPr/>
            </w:rPrChange>
          </w:rPr>
          <w:instrText>HYPERLINK "mailto:leiya@biosustain.dtu.dk" \h</w:instrText>
        </w:r>
        <w:r w:rsidR="00795E09" w:rsidRPr="008029E2">
          <w:rPr>
            <w:sz w:val="24"/>
            <w:szCs w:val="24"/>
          </w:rPr>
        </w:r>
        <w:r w:rsidR="00795E09" w:rsidRPr="00795E09">
          <w:rPr>
            <w:sz w:val="24"/>
            <w:szCs w:val="24"/>
            <w:rPrChange w:id="775" w:author="Mathias Jönsson" w:date="2025-01-18T14:36:00Z" w16du:dateUtc="2025-01-18T03:36:00Z">
              <w:rPr/>
            </w:rPrChange>
          </w:rPr>
          <w:fldChar w:fldCharType="separate"/>
        </w:r>
        <w:r w:rsidR="00795E09" w:rsidRPr="00795E09">
          <w:rPr>
            <w:sz w:val="24"/>
            <w:szCs w:val="24"/>
            <w:rPrChange w:id="776" w:author="Mathias Jönsson" w:date="2025-01-18T14:36:00Z" w16du:dateUtc="2025-01-18T03:36:00Z">
              <w:rPr/>
            </w:rPrChange>
          </w:rPr>
          <w:t>leiya@biosustain.dtu.dk</w:t>
        </w:r>
        <w:r w:rsidR="00795E09" w:rsidRPr="00795E09">
          <w:rPr>
            <w:sz w:val="24"/>
            <w:szCs w:val="24"/>
            <w:rPrChange w:id="777" w:author="Mathias Jönsson" w:date="2025-01-18T14:36:00Z" w16du:dateUtc="2025-01-18T03:36:00Z">
              <w:rPr/>
            </w:rPrChange>
          </w:rPr>
          <w:fldChar w:fldCharType="end"/>
        </w:r>
        <w:r w:rsidR="00795E09" w:rsidRPr="00795E09">
          <w:rPr>
            <w:sz w:val="24"/>
            <w:szCs w:val="24"/>
            <w:rPrChange w:id="778" w:author="Mathias Jönsson" w:date="2025-01-18T14:36:00Z" w16du:dateUtc="2025-01-18T03:36:00Z">
              <w:rPr/>
            </w:rPrChange>
          </w:rPr>
          <w:t>)</w:t>
        </w:r>
        <w:r w:rsidR="00795E09">
          <w:rPr>
            <w:sz w:val="24"/>
            <w:szCs w:val="24"/>
          </w:rPr>
          <w:t>.</w:t>
        </w:r>
      </w:ins>
    </w:p>
    <w:p w14:paraId="09D01385" w14:textId="77777777" w:rsidR="004E1CDA" w:rsidRPr="00CE2BAF" w:rsidRDefault="004E1CDA" w:rsidP="004E1CDA">
      <w:pPr>
        <w:pStyle w:val="Heading3"/>
        <w:rPr>
          <w:color w:val="000000" w:themeColor="text1"/>
        </w:rPr>
      </w:pPr>
      <w:r w:rsidRPr="00CE2BAF">
        <w:rPr>
          <w:color w:val="000000" w:themeColor="text1"/>
        </w:rPr>
        <w:t>Materials Availability</w:t>
      </w:r>
    </w:p>
    <w:p w14:paraId="0E897E28" w14:textId="77777777" w:rsidR="004E1CDA" w:rsidRPr="00CE2BAF" w:rsidRDefault="004E1CDA" w:rsidP="004E1CDA">
      <w:pPr>
        <w:rPr>
          <w:color w:val="000000" w:themeColor="text1"/>
          <w:sz w:val="24"/>
          <w:szCs w:val="24"/>
        </w:rPr>
      </w:pPr>
      <w:r w:rsidRPr="00CE2BAF">
        <w:rPr>
          <w:color w:val="000000" w:themeColor="text1"/>
          <w:sz w:val="24"/>
          <w:szCs w:val="24"/>
          <w:highlight w:val="yellow"/>
        </w:rPr>
        <w:t>This study did not generate new unique reagents.</w:t>
      </w:r>
    </w:p>
    <w:p w14:paraId="4BB977C8" w14:textId="77777777" w:rsidR="004E1CDA" w:rsidRPr="00CE2BAF" w:rsidRDefault="004E1CDA" w:rsidP="004E1CDA">
      <w:pPr>
        <w:pStyle w:val="Heading3"/>
        <w:rPr>
          <w:color w:val="000000" w:themeColor="text1"/>
        </w:rPr>
      </w:pPr>
      <w:r w:rsidRPr="00CE2BAF">
        <w:rPr>
          <w:color w:val="000000" w:themeColor="text1"/>
        </w:rPr>
        <w:t>Data and Code Availability</w:t>
      </w:r>
    </w:p>
    <w:p w14:paraId="253516CA" w14:textId="77777777" w:rsidR="004E1CDA" w:rsidRDefault="004E1CDA" w:rsidP="004E1CDA">
      <w:pPr>
        <w:numPr>
          <w:ilvl w:val="0"/>
          <w:numId w:val="2"/>
        </w:numPr>
        <w:rPr>
          <w:sz w:val="24"/>
          <w:szCs w:val="24"/>
        </w:rPr>
      </w:pPr>
      <w:r w:rsidRPr="004C1F22">
        <w:rPr>
          <w:sz w:val="24"/>
          <w:szCs w:val="24"/>
        </w:rPr>
        <w:t xml:space="preserve">RNA-seq raw files data have been deposited at NCBI as </w:t>
      </w:r>
      <w:proofErr w:type="spellStart"/>
      <w:r w:rsidRPr="004C1F22">
        <w:rPr>
          <w:sz w:val="24"/>
          <w:szCs w:val="24"/>
        </w:rPr>
        <w:t>Bioproject</w:t>
      </w:r>
      <w:proofErr w:type="spellEnd"/>
      <w:r w:rsidRPr="004C1F22">
        <w:rPr>
          <w:sz w:val="24"/>
          <w:szCs w:val="24"/>
        </w:rPr>
        <w:t>: PRJNA1062162 and are publicly available as of the date of publication.</w:t>
      </w:r>
    </w:p>
    <w:p w14:paraId="00B802C7" w14:textId="77777777" w:rsidR="004E1CDA" w:rsidRPr="004C1F22" w:rsidRDefault="004E1CDA" w:rsidP="004E1CDA">
      <w:pPr>
        <w:ind w:left="720"/>
        <w:rPr>
          <w:sz w:val="24"/>
          <w:szCs w:val="24"/>
        </w:rPr>
      </w:pPr>
    </w:p>
    <w:p w14:paraId="2E4F3308" w14:textId="77777777" w:rsidR="004E1CDA" w:rsidRPr="004C1F22" w:rsidRDefault="004E1CDA" w:rsidP="004E1CDA">
      <w:pPr>
        <w:numPr>
          <w:ilvl w:val="0"/>
          <w:numId w:val="2"/>
        </w:numPr>
        <w:rPr>
          <w:sz w:val="24"/>
          <w:szCs w:val="24"/>
        </w:rPr>
      </w:pPr>
      <w:r>
        <w:rPr>
          <w:sz w:val="24"/>
          <w:szCs w:val="24"/>
        </w:rPr>
        <w:t>All original code has</w:t>
      </w:r>
      <w:r w:rsidRPr="004C1F22">
        <w:rPr>
          <w:sz w:val="24"/>
          <w:szCs w:val="24"/>
        </w:rPr>
        <w:t xml:space="preserve"> been deposited at GitHub</w:t>
      </w:r>
      <w:r>
        <w:rPr>
          <w:sz w:val="24"/>
          <w:szCs w:val="24"/>
        </w:rPr>
        <w:t xml:space="preserve"> (</w:t>
      </w:r>
      <w:hyperlink r:id="rId26">
        <w:r>
          <w:rPr>
            <w:color w:val="1155CC"/>
            <w:sz w:val="24"/>
            <w:szCs w:val="24"/>
            <w:u w:val="single"/>
          </w:rPr>
          <w:t>https://github.com/biosustain/salb_imodulons</w:t>
        </w:r>
      </w:hyperlink>
      <w:r>
        <w:t>)</w:t>
      </w:r>
      <w:r w:rsidRPr="004C1F22">
        <w:rPr>
          <w:sz w:val="24"/>
          <w:szCs w:val="24"/>
        </w:rPr>
        <w:t xml:space="preserve"> and </w:t>
      </w:r>
      <w:proofErr w:type="spellStart"/>
      <w:r>
        <w:rPr>
          <w:sz w:val="24"/>
          <w:szCs w:val="24"/>
        </w:rPr>
        <w:t>Zenodo</w:t>
      </w:r>
      <w:proofErr w:type="spellEnd"/>
      <w:r>
        <w:rPr>
          <w:sz w:val="24"/>
          <w:szCs w:val="24"/>
        </w:rPr>
        <w:t xml:space="preserve"> at (</w:t>
      </w:r>
      <w:r w:rsidRPr="00CE2BAF">
        <w:rPr>
          <w:sz w:val="24"/>
          <w:szCs w:val="24"/>
          <w:highlight w:val="yellow"/>
        </w:rPr>
        <w:t xml:space="preserve">ZENODO </w:t>
      </w:r>
      <w:r>
        <w:rPr>
          <w:sz w:val="24"/>
          <w:szCs w:val="24"/>
          <w:highlight w:val="yellow"/>
        </w:rPr>
        <w:t xml:space="preserve">DOI </w:t>
      </w:r>
      <w:r w:rsidRPr="00CE2BAF">
        <w:rPr>
          <w:sz w:val="24"/>
          <w:szCs w:val="24"/>
          <w:highlight w:val="yellow"/>
        </w:rPr>
        <w:t>LINK</w:t>
      </w:r>
      <w:r>
        <w:rPr>
          <w:sz w:val="24"/>
          <w:szCs w:val="24"/>
        </w:rPr>
        <w:t>) and is</w:t>
      </w:r>
      <w:r w:rsidRPr="004C1F22">
        <w:rPr>
          <w:sz w:val="24"/>
          <w:szCs w:val="24"/>
        </w:rPr>
        <w:t xml:space="preserve"> publicly available as of the date of publication.</w:t>
      </w:r>
    </w:p>
    <w:p w14:paraId="2F65903A" w14:textId="77777777" w:rsidR="004E1CDA" w:rsidRDefault="004E1CDA" w:rsidP="004E1CDA">
      <w:pPr>
        <w:rPr>
          <w:sz w:val="24"/>
          <w:szCs w:val="24"/>
        </w:rPr>
      </w:pPr>
    </w:p>
    <w:p w14:paraId="665AC9A3" w14:textId="77777777" w:rsidR="004E1CDA" w:rsidRPr="004C1F22" w:rsidRDefault="004E1CDA" w:rsidP="004E1CDA">
      <w:pPr>
        <w:rPr>
          <w:sz w:val="24"/>
          <w:szCs w:val="24"/>
        </w:rPr>
      </w:pPr>
      <w:r w:rsidRPr="004C1F22">
        <w:rPr>
          <w:sz w:val="24"/>
          <w:szCs w:val="24"/>
        </w:rPr>
        <w:t>Any additional information required to reanalyze the data reported in this paper is available from the lead contact upon request.</w:t>
      </w:r>
    </w:p>
    <w:p w14:paraId="43F65C20" w14:textId="77777777" w:rsidR="004E1CDA" w:rsidRDefault="004E1CDA" w:rsidP="004E1CDA">
      <w:pPr>
        <w:rPr>
          <w:sz w:val="24"/>
          <w:szCs w:val="24"/>
        </w:rPr>
      </w:pPr>
    </w:p>
    <w:p w14:paraId="5D391AFA" w14:textId="77777777" w:rsidR="004E1CDA" w:rsidRDefault="004E1CDA" w:rsidP="004E1CDA">
      <w:pPr>
        <w:pStyle w:val="Heading2"/>
      </w:pPr>
      <w:r>
        <w:t>Acknowledgements</w:t>
      </w:r>
    </w:p>
    <w:p w14:paraId="72CCE37A" w14:textId="29814E3D" w:rsidR="004E1CDA" w:rsidRDefault="004E1CDA" w:rsidP="004E1CDA">
      <w:pPr>
        <w:rPr>
          <w:sz w:val="24"/>
          <w:szCs w:val="24"/>
        </w:rPr>
      </w:pPr>
      <w:r>
        <w:rPr>
          <w:sz w:val="24"/>
          <w:szCs w:val="24"/>
        </w:rPr>
        <w:t xml:space="preserve">We are grateful to Tilmann Weber, Kai Blin, Thomas Booth and Simon Shaw for the informative discussions and input when characterizing the </w:t>
      </w:r>
      <w:proofErr w:type="spellStart"/>
      <w:r>
        <w:rPr>
          <w:sz w:val="24"/>
          <w:szCs w:val="24"/>
        </w:rPr>
        <w:t>iModulons</w:t>
      </w:r>
      <w:proofErr w:type="spellEnd"/>
      <w:r>
        <w:rPr>
          <w:sz w:val="24"/>
          <w:szCs w:val="24"/>
        </w:rPr>
        <w:t xml:space="preserve">, and to Edward Catoiu for integrating the dataset to </w:t>
      </w:r>
      <w:proofErr w:type="spellStart"/>
      <w:r>
        <w:rPr>
          <w:sz w:val="24"/>
          <w:szCs w:val="24"/>
        </w:rPr>
        <w:t>imodulondb</w:t>
      </w:r>
      <w:proofErr w:type="spellEnd"/>
      <w:r>
        <w:rPr>
          <w:sz w:val="24"/>
          <w:szCs w:val="24"/>
        </w:rPr>
        <w:t xml:space="preserve">. </w:t>
      </w:r>
      <w:moveFromRangeStart w:id="779" w:author="Mathias Jönsson" w:date="2025-01-19T14:59:00Z" w:name="move188191169"/>
      <w:moveFrom w:id="780" w:author="Mathias Jönsson" w:date="2025-01-19T14:59:00Z" w16du:dateUtc="2025-01-19T03:59:00Z">
        <w:r w:rsidDel="00690006">
          <w:rPr>
            <w:sz w:val="24"/>
            <w:szCs w:val="24"/>
          </w:rPr>
          <w:t>This work was supported by The Novo Nordisk Foundation (NNF) Center for Biosustainability (CfB) at the Technical University of Denmark (NNF20CC0035580)</w:t>
        </w:r>
      </w:moveFrom>
      <w:moveFromRangeEnd w:id="779"/>
      <w:moveToRangeStart w:id="781" w:author="Mathias Jönsson" w:date="2025-01-19T14:59:00Z" w:name="move188191169"/>
      <w:moveTo w:id="782" w:author="Mathias Jönsson" w:date="2025-01-19T14:59:00Z" w16du:dateUtc="2025-01-19T03:59:00Z">
        <w:r w:rsidR="00690006">
          <w:rPr>
            <w:sz w:val="24"/>
            <w:szCs w:val="24"/>
          </w:rPr>
          <w:t xml:space="preserve">This work was supported by The Novo Nordisk Foundation (NNF) Center for </w:t>
        </w:r>
        <w:proofErr w:type="spellStart"/>
        <w:r w:rsidR="00690006">
          <w:rPr>
            <w:sz w:val="24"/>
            <w:szCs w:val="24"/>
          </w:rPr>
          <w:t>Biosustainability</w:t>
        </w:r>
        <w:proofErr w:type="spellEnd"/>
        <w:r w:rsidR="00690006">
          <w:rPr>
            <w:sz w:val="24"/>
            <w:szCs w:val="24"/>
          </w:rPr>
          <w:t xml:space="preserve"> (</w:t>
        </w:r>
        <w:proofErr w:type="spellStart"/>
        <w:r w:rsidR="00690006">
          <w:rPr>
            <w:sz w:val="24"/>
            <w:szCs w:val="24"/>
          </w:rPr>
          <w:t>CfB</w:t>
        </w:r>
        <w:proofErr w:type="spellEnd"/>
        <w:r w:rsidR="00690006">
          <w:rPr>
            <w:sz w:val="24"/>
            <w:szCs w:val="24"/>
          </w:rPr>
          <w:t>) at the Technical University of Denmark (NNF20CC0035580)</w:t>
        </w:r>
      </w:moveTo>
      <w:moveToRangeEnd w:id="781"/>
    </w:p>
    <w:p w14:paraId="393FA66C" w14:textId="77777777" w:rsidR="004E1CDA" w:rsidRDefault="004E1CDA" w:rsidP="004E1CDA">
      <w:pPr>
        <w:rPr>
          <w:sz w:val="24"/>
          <w:szCs w:val="24"/>
        </w:rPr>
      </w:pPr>
    </w:p>
    <w:p w14:paraId="59E054AD" w14:textId="77777777" w:rsidR="004E1CDA" w:rsidRDefault="004E1CDA" w:rsidP="004E1CDA">
      <w:pPr>
        <w:pStyle w:val="Heading2"/>
      </w:pPr>
      <w:r>
        <w:t>Author Contributions</w:t>
      </w:r>
    </w:p>
    <w:sdt>
      <w:sdtPr>
        <w:tag w:val="goog_rdk_152"/>
        <w:id w:val="-1525474442"/>
      </w:sdtPr>
      <w:sdtContent>
        <w:p w14:paraId="0E1D49B7" w14:textId="77777777" w:rsidR="004E1CDA" w:rsidRDefault="004E1CDA" w:rsidP="004E1CDA">
          <w:pPr>
            <w:rPr>
              <w:sz w:val="24"/>
              <w:szCs w:val="24"/>
            </w:rPr>
          </w:pPr>
          <w:r>
            <w:rPr>
              <w:sz w:val="24"/>
              <w:szCs w:val="24"/>
            </w:rPr>
            <w:t xml:space="preserve">MJ performed computational analysis, generated presented results, and wrote the manuscript. RS, TG, MSP, NM, AS, PC, PG developed protocols and performed </w:t>
          </w:r>
          <w:r>
            <w:rPr>
              <w:sz w:val="24"/>
              <w:szCs w:val="24"/>
            </w:rPr>
            <w:lastRenderedPageBreak/>
            <w:t>experiments. BP, LY, EO conceptualized the study. All authors contributed to interpretation of results, reviewed and/or edited the manuscript.</w:t>
          </w:r>
          <w:sdt>
            <w:sdtPr>
              <w:tag w:val="goog_rdk_151"/>
              <w:id w:val="-681906461"/>
            </w:sdtPr>
            <w:sdtContent/>
          </w:sdt>
        </w:p>
      </w:sdtContent>
    </w:sdt>
    <w:p w14:paraId="14A1B54B" w14:textId="77777777" w:rsidR="004E1CDA" w:rsidRPr="00CE2BAF" w:rsidRDefault="004E1CDA" w:rsidP="004E1CDA"/>
    <w:p w14:paraId="1AB4C07C" w14:textId="77777777" w:rsidR="004E1CDA" w:rsidRDefault="004E1CDA" w:rsidP="004E1CDA">
      <w:pPr>
        <w:pStyle w:val="Heading2"/>
      </w:pPr>
      <w:r>
        <w:t>Declaration of Interests</w:t>
      </w:r>
    </w:p>
    <w:p w14:paraId="23491E67" w14:textId="77777777" w:rsidR="004E1CDA" w:rsidRDefault="004E1CDA" w:rsidP="004E1CDA">
      <w:pPr>
        <w:rPr>
          <w:color w:val="000000" w:themeColor="text1"/>
          <w:sz w:val="24"/>
          <w:szCs w:val="24"/>
          <w:shd w:val="clear" w:color="auto" w:fill="FFFFFF"/>
        </w:rPr>
      </w:pPr>
      <w:r w:rsidRPr="00CE2BAF">
        <w:rPr>
          <w:color w:val="000000" w:themeColor="text1"/>
          <w:sz w:val="24"/>
          <w:szCs w:val="24"/>
          <w:shd w:val="clear" w:color="auto" w:fill="FFFFFF"/>
        </w:rPr>
        <w:t>The authors declare no competing interests.</w:t>
      </w:r>
    </w:p>
    <w:p w14:paraId="48A6EF0A" w14:textId="77777777" w:rsidR="00771955" w:rsidRDefault="00771955" w:rsidP="004E1CDA">
      <w:pPr>
        <w:rPr>
          <w:color w:val="000000" w:themeColor="text1"/>
          <w:sz w:val="24"/>
          <w:szCs w:val="24"/>
          <w:shd w:val="clear" w:color="auto" w:fill="FFFFFF"/>
        </w:rPr>
      </w:pPr>
    </w:p>
    <w:p w14:paraId="56EC4186" w14:textId="670FBFAA" w:rsidR="00771955" w:rsidRDefault="00771955" w:rsidP="00771955">
      <w:pPr>
        <w:pStyle w:val="Heading2"/>
      </w:pPr>
      <w:r>
        <w:t>Main figure titles and legends</w:t>
      </w:r>
    </w:p>
    <w:p w14:paraId="41BB3AB6" w14:textId="77777777" w:rsidR="009664C4" w:rsidRPr="00CE2BAF" w:rsidRDefault="009664C4" w:rsidP="009664C4">
      <w:pPr>
        <w:rPr>
          <w:ins w:id="783" w:author="Mathias Jönsson" w:date="2025-01-18T14:49:00Z" w16du:dateUtc="2025-01-18T03:49:00Z"/>
          <w:rFonts w:ascii="Times New Roman" w:hAnsi="Times New Roman" w:cs="Times New Roman"/>
          <w:i/>
          <w:iCs/>
        </w:rPr>
      </w:pPr>
      <w:ins w:id="784" w:author="Mathias Jönsson" w:date="2025-01-18T14:49:00Z" w16du:dateUtc="2025-01-18T03:49:00Z">
        <w:r w:rsidRPr="00CE2BAF">
          <w:rPr>
            <w:rFonts w:ascii="Times New Roman" w:hAnsi="Times New Roman" w:cs="Times New Roman"/>
            <w:b/>
            <w:bCs/>
            <w:i/>
            <w:iCs/>
          </w:rPr>
          <w:t xml:space="preserve">Figure 1. Overview of the S. </w:t>
        </w:r>
        <w:proofErr w:type="spellStart"/>
        <w:r w:rsidRPr="00CE2BAF">
          <w:rPr>
            <w:rFonts w:ascii="Times New Roman" w:hAnsi="Times New Roman" w:cs="Times New Roman"/>
            <w:b/>
            <w:bCs/>
            <w:i/>
            <w:iCs/>
          </w:rPr>
          <w:t>albidoflavus</w:t>
        </w:r>
        <w:proofErr w:type="spellEnd"/>
        <w:r w:rsidRPr="00CE2BAF">
          <w:rPr>
            <w:rFonts w:ascii="Times New Roman" w:hAnsi="Times New Roman" w:cs="Times New Roman"/>
            <w:b/>
            <w:bCs/>
            <w:i/>
            <w:iCs/>
          </w:rPr>
          <w:t xml:space="preserve"> </w:t>
        </w:r>
        <w:proofErr w:type="spellStart"/>
        <w:r w:rsidRPr="00CE2BAF">
          <w:rPr>
            <w:rFonts w:ascii="Times New Roman" w:hAnsi="Times New Roman" w:cs="Times New Roman"/>
            <w:b/>
            <w:bCs/>
            <w:i/>
            <w:iCs/>
          </w:rPr>
          <w:t>iModulons</w:t>
        </w:r>
        <w:proofErr w:type="spellEnd"/>
        <w:r w:rsidRPr="00CE2BAF">
          <w:rPr>
            <w:rFonts w:ascii="Times New Roman" w:hAnsi="Times New Roman" w:cs="Times New Roman"/>
            <w:b/>
            <w:bCs/>
            <w:i/>
            <w:iCs/>
          </w:rPr>
          <w:t>.</w:t>
        </w:r>
        <w:r w:rsidRPr="00CE2BAF">
          <w:rPr>
            <w:rFonts w:ascii="Times New Roman" w:hAnsi="Times New Roman" w:cs="Times New Roman"/>
            <w:i/>
            <w:iCs/>
          </w:rPr>
          <w:t xml:space="preserve"> (</w:t>
        </w:r>
        <w:r w:rsidRPr="00CE2BAF">
          <w:rPr>
            <w:rFonts w:ascii="Times New Roman" w:hAnsi="Times New Roman" w:cs="Times New Roman"/>
            <w:b/>
            <w:bCs/>
            <w:i/>
            <w:iCs/>
          </w:rPr>
          <w:t>A</w:t>
        </w:r>
        <w:r w:rsidRPr="00CE2BAF">
          <w:rPr>
            <w:rFonts w:ascii="Times New Roman" w:hAnsi="Times New Roman" w:cs="Times New Roman"/>
            <w:i/>
            <w:iCs/>
          </w:rPr>
          <w:t xml:space="preserve">) The availability of public RNA-Seq (SRA) data for S. </w:t>
        </w:r>
        <w:proofErr w:type="spellStart"/>
        <w:r w:rsidRPr="00CE2BAF">
          <w:rPr>
            <w:rFonts w:ascii="Times New Roman" w:hAnsi="Times New Roman" w:cs="Times New Roman"/>
            <w:i/>
            <w:iCs/>
          </w:rPr>
          <w:t>albidoflavus</w:t>
        </w:r>
        <w:proofErr w:type="spellEnd"/>
        <w:r w:rsidRPr="00CE2BAF">
          <w:rPr>
            <w:rFonts w:ascii="Times New Roman" w:hAnsi="Times New Roman" w:cs="Times New Roman"/>
            <w:i/>
            <w:iCs/>
          </w:rPr>
          <w:t xml:space="preserve"> over time. (</w:t>
        </w:r>
        <w:r w:rsidRPr="00CE2BAF">
          <w:rPr>
            <w:rFonts w:ascii="Times New Roman" w:hAnsi="Times New Roman" w:cs="Times New Roman"/>
            <w:b/>
            <w:bCs/>
            <w:i/>
            <w:iCs/>
          </w:rPr>
          <w:t>B</w:t>
        </w:r>
        <w:r w:rsidRPr="00CE2BAF">
          <w:rPr>
            <w:rFonts w:ascii="Times New Roman" w:hAnsi="Times New Roman" w:cs="Times New Roman"/>
            <w:i/>
            <w:iCs/>
          </w:rPr>
          <w:t>) Histogram of the correlations between log-</w:t>
        </w:r>
        <w:proofErr w:type="spellStart"/>
        <w:r w:rsidRPr="00CE2BAF">
          <w:rPr>
            <w:rFonts w:ascii="Times New Roman" w:hAnsi="Times New Roman" w:cs="Times New Roman"/>
            <w:i/>
            <w:iCs/>
          </w:rPr>
          <w:t>tpm</w:t>
        </w:r>
        <w:proofErr w:type="spellEnd"/>
        <w:r w:rsidRPr="00CE2BAF">
          <w:rPr>
            <w:rFonts w:ascii="Times New Roman" w:hAnsi="Times New Roman" w:cs="Times New Roman"/>
            <w:i/>
            <w:iCs/>
          </w:rPr>
          <w:t xml:space="preserve"> profiles of all samples across all conditions (blue) and known replicates (green). The median Pearson R score between replicates is 0.99. Replicates that did not exceed 0.90 in R score were removed from further analysis. (</w:t>
        </w:r>
        <w:r w:rsidRPr="00CE2BAF">
          <w:rPr>
            <w:rFonts w:ascii="Times New Roman" w:hAnsi="Times New Roman" w:cs="Times New Roman"/>
            <w:b/>
            <w:bCs/>
            <w:i/>
            <w:iCs/>
          </w:rPr>
          <w:t>C</w:t>
        </w:r>
        <w:r w:rsidRPr="00CE2BAF">
          <w:rPr>
            <w:rFonts w:ascii="Times New Roman" w:hAnsi="Times New Roman" w:cs="Times New Roman"/>
            <w:i/>
            <w:iCs/>
          </w:rPr>
          <w:t>) Principal components analysis of 218 samples used for ICA. The color and symbol depict the specific project where the sample was generated. All in-house generated samples for this study are colored, and the two public datasets included in this study are labeled in grey. (</w:t>
        </w:r>
        <w:r w:rsidRPr="00CE2BAF">
          <w:rPr>
            <w:rFonts w:ascii="Times New Roman" w:hAnsi="Times New Roman" w:cs="Times New Roman"/>
            <w:b/>
            <w:bCs/>
            <w:i/>
            <w:iCs/>
          </w:rPr>
          <w:t>D</w:t>
        </w:r>
        <w:r w:rsidRPr="00CE2BAF">
          <w:rPr>
            <w:rFonts w:ascii="Times New Roman" w:hAnsi="Times New Roman" w:cs="Times New Roman"/>
            <w:i/>
            <w:iCs/>
          </w:rPr>
          <w:t xml:space="preserve">) A </w:t>
        </w:r>
        <w:proofErr w:type="spellStart"/>
        <w:r w:rsidRPr="00CE2BAF">
          <w:rPr>
            <w:rFonts w:ascii="Times New Roman" w:hAnsi="Times New Roman" w:cs="Times New Roman"/>
            <w:i/>
            <w:iCs/>
          </w:rPr>
          <w:t>treemap</w:t>
        </w:r>
        <w:proofErr w:type="spellEnd"/>
        <w:r w:rsidRPr="00CE2BAF">
          <w:rPr>
            <w:rFonts w:ascii="Times New Roman" w:hAnsi="Times New Roman" w:cs="Times New Roman"/>
            <w:i/>
            <w:iCs/>
          </w:rPr>
          <w:t xml:space="preserve"> depiction of the 78 identified </w:t>
        </w:r>
        <w:proofErr w:type="spellStart"/>
        <w:r w:rsidRPr="00CE2BAF">
          <w:rPr>
            <w:rFonts w:ascii="Times New Roman" w:hAnsi="Times New Roman" w:cs="Times New Roman"/>
            <w:i/>
            <w:iCs/>
          </w:rPr>
          <w:t>iModulons</w:t>
        </w:r>
        <w:proofErr w:type="spellEnd"/>
        <w:r w:rsidRPr="00CE2BAF">
          <w:rPr>
            <w:rFonts w:ascii="Times New Roman" w:hAnsi="Times New Roman" w:cs="Times New Roman"/>
            <w:i/>
            <w:iCs/>
          </w:rPr>
          <w:t xml:space="preserve"> and their associated functional categories. The dimensions of the individual boxes correlate with the number of genes found in each respective </w:t>
        </w:r>
        <w:proofErr w:type="spellStart"/>
        <w:r w:rsidRPr="00CE2BAF">
          <w:rPr>
            <w:rFonts w:ascii="Times New Roman" w:hAnsi="Times New Roman" w:cs="Times New Roman"/>
            <w:i/>
            <w:iCs/>
          </w:rPr>
          <w:t>iModulon</w:t>
        </w:r>
        <w:proofErr w:type="spellEnd"/>
        <w:r w:rsidRPr="00CE2BAF">
          <w:rPr>
            <w:rFonts w:ascii="Times New Roman" w:hAnsi="Times New Roman" w:cs="Times New Roman"/>
            <w:i/>
            <w:iCs/>
          </w:rPr>
          <w:t>. (</w:t>
        </w:r>
        <w:r w:rsidRPr="00CE2BAF">
          <w:rPr>
            <w:rFonts w:ascii="Times New Roman" w:hAnsi="Times New Roman" w:cs="Times New Roman"/>
            <w:b/>
            <w:bCs/>
            <w:i/>
            <w:iCs/>
          </w:rPr>
          <w:t>E</w:t>
        </w:r>
        <w:r w:rsidRPr="00CE2BAF">
          <w:rPr>
            <w:rFonts w:ascii="Times New Roman" w:hAnsi="Times New Roman" w:cs="Times New Roman"/>
            <w:i/>
            <w:iCs/>
          </w:rPr>
          <w:t xml:space="preserve">) Highlight of the top 10 </w:t>
        </w:r>
        <w:proofErr w:type="spellStart"/>
        <w:r w:rsidRPr="00CE2BAF">
          <w:rPr>
            <w:rFonts w:ascii="Times New Roman" w:hAnsi="Times New Roman" w:cs="Times New Roman"/>
            <w:i/>
            <w:iCs/>
          </w:rPr>
          <w:t>iModulons</w:t>
        </w:r>
        <w:proofErr w:type="spellEnd"/>
        <w:r w:rsidRPr="00CE2BAF">
          <w:rPr>
            <w:rFonts w:ascii="Times New Roman" w:hAnsi="Times New Roman" w:cs="Times New Roman"/>
            <w:i/>
            <w:iCs/>
          </w:rPr>
          <w:t xml:space="preserve"> contributing the greatest proportion of explained variance. These </w:t>
        </w:r>
        <w:proofErr w:type="spellStart"/>
        <w:r w:rsidRPr="00CE2BAF">
          <w:rPr>
            <w:rFonts w:ascii="Times New Roman" w:hAnsi="Times New Roman" w:cs="Times New Roman"/>
            <w:i/>
            <w:iCs/>
          </w:rPr>
          <w:t>iModulons</w:t>
        </w:r>
        <w:proofErr w:type="spellEnd"/>
        <w:r w:rsidRPr="00CE2BAF">
          <w:rPr>
            <w:rFonts w:ascii="Times New Roman" w:hAnsi="Times New Roman" w:cs="Times New Roman"/>
            <w:i/>
            <w:iCs/>
          </w:rPr>
          <w:t xml:space="preserve"> represent key functions such as development, translation, secondary metabolite biosynthesis, and stress. </w:t>
        </w:r>
      </w:ins>
    </w:p>
    <w:p w14:paraId="65D80E55" w14:textId="77777777" w:rsidR="00771955" w:rsidRDefault="00771955" w:rsidP="00771955">
      <w:pPr>
        <w:rPr>
          <w:ins w:id="785" w:author="Mathias Jönsson" w:date="2025-01-18T14:50:00Z" w16du:dateUtc="2025-01-18T03:50:00Z"/>
        </w:rPr>
      </w:pPr>
    </w:p>
    <w:p w14:paraId="61148657" w14:textId="1DC2E871" w:rsidR="009664C4" w:rsidRDefault="009664C4" w:rsidP="00771955">
      <w:pPr>
        <w:rPr>
          <w:ins w:id="786" w:author="Mathias Jönsson" w:date="2025-01-18T14:53:00Z" w16du:dateUtc="2025-01-18T03:53:00Z"/>
          <w:rFonts w:ascii="Times New Roman" w:hAnsi="Times New Roman" w:cs="Times New Roman"/>
          <w:i/>
          <w:iCs/>
        </w:rPr>
      </w:pPr>
      <w:ins w:id="787" w:author="Mathias Jönsson" w:date="2025-01-18T14:52:00Z" w16du:dateUtc="2025-01-18T03:52:00Z">
        <w:r w:rsidRPr="009664C4">
          <w:rPr>
            <w:rFonts w:ascii="Times New Roman" w:hAnsi="Times New Roman" w:cs="Times New Roman"/>
            <w:b/>
            <w:bCs/>
            <w:i/>
            <w:iCs/>
            <w:rPrChange w:id="788" w:author="Mathias Jönsson" w:date="2025-01-18T14:53:00Z" w16du:dateUtc="2025-01-18T03:53:00Z">
              <w:rPr/>
            </w:rPrChange>
          </w:rPr>
          <w:t xml:space="preserve">Figure 2. S. </w:t>
        </w:r>
        <w:proofErr w:type="spellStart"/>
        <w:r w:rsidRPr="009664C4">
          <w:rPr>
            <w:rFonts w:ascii="Times New Roman" w:hAnsi="Times New Roman" w:cs="Times New Roman"/>
            <w:b/>
            <w:bCs/>
            <w:i/>
            <w:iCs/>
            <w:rPrChange w:id="789" w:author="Mathias Jönsson" w:date="2025-01-18T14:53:00Z" w16du:dateUtc="2025-01-18T03:53:00Z">
              <w:rPr/>
            </w:rPrChange>
          </w:rPr>
          <w:t>albidoflavus</w:t>
        </w:r>
        <w:proofErr w:type="spellEnd"/>
        <w:r w:rsidRPr="009664C4">
          <w:rPr>
            <w:rFonts w:ascii="Times New Roman" w:hAnsi="Times New Roman" w:cs="Times New Roman"/>
            <w:b/>
            <w:bCs/>
            <w:i/>
            <w:iCs/>
            <w:rPrChange w:id="790" w:author="Mathias Jönsson" w:date="2025-01-18T14:53:00Z" w16du:dateUtc="2025-01-18T03:53:00Z">
              <w:rPr/>
            </w:rPrChange>
          </w:rPr>
          <w:t xml:space="preserve"> </w:t>
        </w:r>
        <w:proofErr w:type="spellStart"/>
        <w:r w:rsidRPr="009664C4">
          <w:rPr>
            <w:rFonts w:ascii="Times New Roman" w:hAnsi="Times New Roman" w:cs="Times New Roman"/>
            <w:b/>
            <w:bCs/>
            <w:i/>
            <w:iCs/>
            <w:rPrChange w:id="791" w:author="Mathias Jönsson" w:date="2025-01-18T14:53:00Z" w16du:dateUtc="2025-01-18T03:53:00Z">
              <w:rPr/>
            </w:rPrChange>
          </w:rPr>
          <w:t>iModulons</w:t>
        </w:r>
        <w:proofErr w:type="spellEnd"/>
        <w:r w:rsidRPr="009664C4">
          <w:rPr>
            <w:rFonts w:ascii="Times New Roman" w:hAnsi="Times New Roman" w:cs="Times New Roman"/>
            <w:b/>
            <w:bCs/>
            <w:i/>
            <w:iCs/>
            <w:rPrChange w:id="792" w:author="Mathias Jönsson" w:date="2025-01-18T14:53:00Z" w16du:dateUtc="2025-01-18T03:53:00Z">
              <w:rPr/>
            </w:rPrChange>
          </w:rPr>
          <w:t xml:space="preserve"> similarities and differences with other organisms.</w:t>
        </w:r>
        <w:r w:rsidRPr="009664C4">
          <w:rPr>
            <w:rFonts w:ascii="Times New Roman" w:hAnsi="Times New Roman" w:cs="Times New Roman"/>
            <w:i/>
            <w:iCs/>
            <w:rPrChange w:id="793" w:author="Mathias Jönsson" w:date="2025-01-18T14:53:00Z" w16du:dateUtc="2025-01-18T03:53:00Z">
              <w:rPr/>
            </w:rPrChange>
          </w:rPr>
          <w:t xml:space="preserve"> (</w:t>
        </w:r>
        <w:r w:rsidRPr="009664C4">
          <w:rPr>
            <w:rFonts w:ascii="Times New Roman" w:hAnsi="Times New Roman" w:cs="Times New Roman"/>
            <w:b/>
            <w:bCs/>
            <w:i/>
            <w:iCs/>
            <w:rPrChange w:id="794" w:author="Mathias Jönsson" w:date="2025-01-18T14:53:00Z" w16du:dateUtc="2025-01-18T03:53:00Z">
              <w:rPr/>
            </w:rPrChange>
          </w:rPr>
          <w:t>A</w:t>
        </w:r>
        <w:r w:rsidRPr="009664C4">
          <w:rPr>
            <w:rFonts w:ascii="Times New Roman" w:hAnsi="Times New Roman" w:cs="Times New Roman"/>
            <w:i/>
            <w:iCs/>
            <w:rPrChange w:id="795" w:author="Mathias Jönsson" w:date="2025-01-18T14:53:00Z" w16du:dateUtc="2025-01-18T03:53:00Z">
              <w:rPr/>
            </w:rPrChange>
          </w:rPr>
          <w:t xml:space="preserve">) Overview of the construction of the </w:t>
        </w:r>
        <w:proofErr w:type="spellStart"/>
        <w:r w:rsidRPr="009664C4">
          <w:rPr>
            <w:rFonts w:ascii="Times New Roman" w:hAnsi="Times New Roman" w:cs="Times New Roman"/>
            <w:i/>
            <w:iCs/>
            <w:rPrChange w:id="796" w:author="Mathias Jönsson" w:date="2025-01-18T14:53:00Z" w16du:dateUtc="2025-01-18T03:53:00Z">
              <w:rPr/>
            </w:rPrChange>
          </w:rPr>
          <w:t>iModulome</w:t>
        </w:r>
        <w:proofErr w:type="spellEnd"/>
        <w:r w:rsidRPr="009664C4">
          <w:rPr>
            <w:rFonts w:ascii="Times New Roman" w:hAnsi="Times New Roman" w:cs="Times New Roman"/>
            <w:i/>
            <w:iCs/>
            <w:rPrChange w:id="797" w:author="Mathias Jönsson" w:date="2025-01-18T14:53:00Z" w16du:dateUtc="2025-01-18T03:53:00Z">
              <w:rPr/>
            </w:rPrChange>
          </w:rPr>
          <w:t xml:space="preserve">. M files generated from ICA analysis of seven organisms were collected. </w:t>
        </w:r>
        <w:proofErr w:type="spellStart"/>
        <w:r w:rsidRPr="009664C4">
          <w:rPr>
            <w:rFonts w:ascii="Times New Roman" w:hAnsi="Times New Roman" w:cs="Times New Roman"/>
            <w:i/>
            <w:iCs/>
            <w:rPrChange w:id="798" w:author="Mathias Jönsson" w:date="2025-01-18T14:53:00Z" w16du:dateUtc="2025-01-18T03:53:00Z">
              <w:rPr/>
            </w:rPrChange>
          </w:rPr>
          <w:t>Orthogroups</w:t>
        </w:r>
        <w:proofErr w:type="spellEnd"/>
        <w:r w:rsidRPr="009664C4">
          <w:rPr>
            <w:rFonts w:ascii="Times New Roman" w:hAnsi="Times New Roman" w:cs="Times New Roman"/>
            <w:i/>
            <w:iCs/>
            <w:rPrChange w:id="799" w:author="Mathias Jönsson" w:date="2025-01-18T14:53:00Z" w16du:dateUtc="2025-01-18T03:53:00Z">
              <w:rPr/>
            </w:rPrChange>
          </w:rPr>
          <w:t xml:space="preserve"> were identified using </w:t>
        </w:r>
        <w:proofErr w:type="spellStart"/>
        <w:r w:rsidRPr="009664C4">
          <w:rPr>
            <w:rFonts w:ascii="Times New Roman" w:hAnsi="Times New Roman" w:cs="Times New Roman"/>
            <w:i/>
            <w:iCs/>
            <w:rPrChange w:id="800" w:author="Mathias Jönsson" w:date="2025-01-18T14:53:00Z" w16du:dateUtc="2025-01-18T03:53:00Z">
              <w:rPr/>
            </w:rPrChange>
          </w:rPr>
          <w:t>orthofinder</w:t>
        </w:r>
        <w:proofErr w:type="spellEnd"/>
        <w:r w:rsidRPr="009664C4">
          <w:rPr>
            <w:rFonts w:ascii="Times New Roman" w:hAnsi="Times New Roman" w:cs="Times New Roman"/>
            <w:i/>
            <w:iCs/>
            <w:rPrChange w:id="801" w:author="Mathias Jönsson" w:date="2025-01-18T14:53:00Z" w16du:dateUtc="2025-01-18T03:53:00Z">
              <w:rPr/>
            </w:rPrChange>
          </w:rPr>
          <w:t xml:space="preserve"> (48) and used to merge the M files based on the specific </w:t>
        </w:r>
        <w:proofErr w:type="spellStart"/>
        <w:r w:rsidRPr="009664C4">
          <w:rPr>
            <w:rFonts w:ascii="Times New Roman" w:hAnsi="Times New Roman" w:cs="Times New Roman"/>
            <w:i/>
            <w:iCs/>
            <w:rPrChange w:id="802" w:author="Mathias Jönsson" w:date="2025-01-18T14:53:00Z" w16du:dateUtc="2025-01-18T03:53:00Z">
              <w:rPr/>
            </w:rPrChange>
          </w:rPr>
          <w:t>orthogroup</w:t>
        </w:r>
        <w:proofErr w:type="spellEnd"/>
        <w:r w:rsidRPr="009664C4">
          <w:rPr>
            <w:rFonts w:ascii="Times New Roman" w:hAnsi="Times New Roman" w:cs="Times New Roman"/>
            <w:i/>
            <w:iCs/>
            <w:rPrChange w:id="803" w:author="Mathias Jönsson" w:date="2025-01-18T14:53:00Z" w16du:dateUtc="2025-01-18T03:53:00Z">
              <w:rPr/>
            </w:rPrChange>
          </w:rPr>
          <w:t xml:space="preserve">. Cosine similarity score and MCL clustering was used to create a clustered network of </w:t>
        </w:r>
        <w:proofErr w:type="spellStart"/>
        <w:r w:rsidRPr="009664C4">
          <w:rPr>
            <w:rFonts w:ascii="Times New Roman" w:hAnsi="Times New Roman" w:cs="Times New Roman"/>
            <w:i/>
            <w:iCs/>
            <w:rPrChange w:id="804" w:author="Mathias Jönsson" w:date="2025-01-18T14:53:00Z" w16du:dateUtc="2025-01-18T03:53:00Z">
              <w:rPr/>
            </w:rPrChange>
          </w:rPr>
          <w:t>iModulons</w:t>
        </w:r>
        <w:proofErr w:type="spellEnd"/>
        <w:r w:rsidRPr="009664C4">
          <w:rPr>
            <w:rFonts w:ascii="Times New Roman" w:hAnsi="Times New Roman" w:cs="Times New Roman"/>
            <w:i/>
            <w:iCs/>
            <w:rPrChange w:id="805" w:author="Mathias Jönsson" w:date="2025-01-18T14:53:00Z" w16du:dateUtc="2025-01-18T03:53:00Z">
              <w:rPr/>
            </w:rPrChange>
          </w:rPr>
          <w:t xml:space="preserve"> based on similarity. (</w:t>
        </w:r>
        <w:r w:rsidRPr="009664C4">
          <w:rPr>
            <w:rFonts w:ascii="Times New Roman" w:hAnsi="Times New Roman" w:cs="Times New Roman"/>
            <w:b/>
            <w:bCs/>
            <w:i/>
            <w:iCs/>
            <w:rPrChange w:id="806" w:author="Mathias Jönsson" w:date="2025-01-18T14:53:00Z" w16du:dateUtc="2025-01-18T03:53:00Z">
              <w:rPr/>
            </w:rPrChange>
          </w:rPr>
          <w:t>B</w:t>
        </w:r>
        <w:r w:rsidRPr="009664C4">
          <w:rPr>
            <w:rFonts w:ascii="Times New Roman" w:hAnsi="Times New Roman" w:cs="Times New Roman"/>
            <w:i/>
            <w:iCs/>
            <w:rPrChange w:id="807" w:author="Mathias Jönsson" w:date="2025-01-18T14:53:00Z" w16du:dateUtc="2025-01-18T03:53:00Z">
              <w:rPr/>
            </w:rPrChange>
          </w:rPr>
          <w:t xml:space="preserve">) A cluster from the </w:t>
        </w:r>
        <w:proofErr w:type="spellStart"/>
        <w:r w:rsidRPr="009664C4">
          <w:rPr>
            <w:rFonts w:ascii="Times New Roman" w:hAnsi="Times New Roman" w:cs="Times New Roman"/>
            <w:i/>
            <w:iCs/>
            <w:rPrChange w:id="808" w:author="Mathias Jönsson" w:date="2025-01-18T14:53:00Z" w16du:dateUtc="2025-01-18T03:53:00Z">
              <w:rPr/>
            </w:rPrChange>
          </w:rPr>
          <w:t>iModulome</w:t>
        </w:r>
        <w:proofErr w:type="spellEnd"/>
        <w:r w:rsidRPr="009664C4">
          <w:rPr>
            <w:rFonts w:ascii="Times New Roman" w:hAnsi="Times New Roman" w:cs="Times New Roman"/>
            <w:i/>
            <w:iCs/>
            <w:rPrChange w:id="809" w:author="Mathias Jönsson" w:date="2025-01-18T14:53:00Z" w16du:dateUtc="2025-01-18T03:53:00Z">
              <w:rPr/>
            </w:rPrChange>
          </w:rPr>
          <w:t xml:space="preserve"> of </w:t>
        </w:r>
        <w:proofErr w:type="spellStart"/>
        <w:r w:rsidRPr="009664C4">
          <w:rPr>
            <w:rFonts w:ascii="Times New Roman" w:hAnsi="Times New Roman" w:cs="Times New Roman"/>
            <w:i/>
            <w:iCs/>
            <w:rPrChange w:id="810" w:author="Mathias Jönsson" w:date="2025-01-18T14:53:00Z" w16du:dateUtc="2025-01-18T03:53:00Z">
              <w:rPr/>
            </w:rPrChange>
          </w:rPr>
          <w:t>iModulons</w:t>
        </w:r>
        <w:proofErr w:type="spellEnd"/>
        <w:r w:rsidRPr="009664C4">
          <w:rPr>
            <w:rFonts w:ascii="Times New Roman" w:hAnsi="Times New Roman" w:cs="Times New Roman"/>
            <w:i/>
            <w:iCs/>
            <w:rPrChange w:id="811" w:author="Mathias Jönsson" w:date="2025-01-18T14:53:00Z" w16du:dateUtc="2025-01-18T03:53:00Z">
              <w:rPr/>
            </w:rPrChange>
          </w:rPr>
          <w:t xml:space="preserve"> across seven species (abbreviations and </w:t>
        </w:r>
        <w:proofErr w:type="spellStart"/>
        <w:r w:rsidRPr="009664C4">
          <w:rPr>
            <w:rFonts w:ascii="Times New Roman" w:hAnsi="Times New Roman" w:cs="Times New Roman"/>
            <w:i/>
            <w:iCs/>
            <w:rPrChange w:id="812" w:author="Mathias Jönsson" w:date="2025-01-18T14:53:00Z" w16du:dateUtc="2025-01-18T03:53:00Z">
              <w:rPr/>
            </w:rPrChange>
          </w:rPr>
          <w:t>colour</w:t>
        </w:r>
        <w:proofErr w:type="spellEnd"/>
        <w:r w:rsidRPr="009664C4">
          <w:rPr>
            <w:rFonts w:ascii="Times New Roman" w:hAnsi="Times New Roman" w:cs="Times New Roman"/>
            <w:i/>
            <w:iCs/>
            <w:rPrChange w:id="813" w:author="Mathias Jönsson" w:date="2025-01-18T14:53:00Z" w16du:dateUtc="2025-01-18T03:53:00Z">
              <w:rPr/>
            </w:rPrChange>
          </w:rPr>
          <w:t xml:space="preserve">: </w:t>
        </w:r>
        <w:proofErr w:type="spellStart"/>
        <w:r w:rsidRPr="009664C4">
          <w:rPr>
            <w:rFonts w:ascii="Times New Roman" w:hAnsi="Times New Roman" w:cs="Times New Roman"/>
            <w:i/>
            <w:iCs/>
            <w:rPrChange w:id="814" w:author="Mathias Jönsson" w:date="2025-01-18T14:53:00Z" w16du:dateUtc="2025-01-18T03:53:00Z">
              <w:rPr/>
            </w:rPrChange>
          </w:rPr>
          <w:t>sal</w:t>
        </w:r>
        <w:proofErr w:type="spellEnd"/>
        <w:r w:rsidRPr="009664C4">
          <w:rPr>
            <w:rFonts w:ascii="Times New Roman" w:hAnsi="Times New Roman" w:cs="Times New Roman"/>
            <w:i/>
            <w:iCs/>
            <w:rPrChange w:id="815" w:author="Mathias Jönsson" w:date="2025-01-18T14:53:00Z" w16du:dateUtc="2025-01-18T03:53:00Z">
              <w:rPr/>
            </w:rPrChange>
          </w:rPr>
          <w:t xml:space="preserve">, Red, S. </w:t>
        </w:r>
        <w:proofErr w:type="spellStart"/>
        <w:r w:rsidRPr="009664C4">
          <w:rPr>
            <w:rFonts w:ascii="Times New Roman" w:hAnsi="Times New Roman" w:cs="Times New Roman"/>
            <w:i/>
            <w:iCs/>
            <w:rPrChange w:id="816" w:author="Mathias Jönsson" w:date="2025-01-18T14:53:00Z" w16du:dateUtc="2025-01-18T03:53:00Z">
              <w:rPr/>
            </w:rPrChange>
          </w:rPr>
          <w:t>albidoflavus</w:t>
        </w:r>
        <w:proofErr w:type="spellEnd"/>
        <w:r w:rsidRPr="009664C4">
          <w:rPr>
            <w:rFonts w:ascii="Times New Roman" w:hAnsi="Times New Roman" w:cs="Times New Roman"/>
            <w:i/>
            <w:iCs/>
            <w:rPrChange w:id="817" w:author="Mathias Jönsson" w:date="2025-01-18T14:53:00Z" w16du:dateUtc="2025-01-18T03:53:00Z">
              <w:rPr/>
            </w:rPrChange>
          </w:rPr>
          <w:t xml:space="preserve">; </w:t>
        </w:r>
        <w:proofErr w:type="spellStart"/>
        <w:r w:rsidRPr="009664C4">
          <w:rPr>
            <w:rFonts w:ascii="Times New Roman" w:hAnsi="Times New Roman" w:cs="Times New Roman"/>
            <w:i/>
            <w:iCs/>
            <w:rPrChange w:id="818" w:author="Mathias Jönsson" w:date="2025-01-18T14:53:00Z" w16du:dateUtc="2025-01-18T03:53:00Z">
              <w:rPr/>
            </w:rPrChange>
          </w:rPr>
          <w:t>mtub</w:t>
        </w:r>
        <w:proofErr w:type="spellEnd"/>
        <w:r w:rsidRPr="009664C4">
          <w:rPr>
            <w:rFonts w:ascii="Times New Roman" w:hAnsi="Times New Roman" w:cs="Times New Roman"/>
            <w:i/>
            <w:iCs/>
            <w:rPrChange w:id="819" w:author="Mathias Jönsson" w:date="2025-01-18T14:53:00Z" w16du:dateUtc="2025-01-18T03:53:00Z">
              <w:rPr/>
            </w:rPrChange>
          </w:rPr>
          <w:t xml:space="preserve">, Orange, M. tuberculosis; </w:t>
        </w:r>
        <w:proofErr w:type="spellStart"/>
        <w:r w:rsidRPr="009664C4">
          <w:rPr>
            <w:rFonts w:ascii="Times New Roman" w:hAnsi="Times New Roman" w:cs="Times New Roman"/>
            <w:i/>
            <w:iCs/>
            <w:rPrChange w:id="820" w:author="Mathias Jönsson" w:date="2025-01-18T14:53:00Z" w16du:dateUtc="2025-01-18T03:53:00Z">
              <w:rPr/>
            </w:rPrChange>
          </w:rPr>
          <w:t>ecol</w:t>
        </w:r>
        <w:proofErr w:type="spellEnd"/>
        <w:r w:rsidRPr="009664C4">
          <w:rPr>
            <w:rFonts w:ascii="Times New Roman" w:hAnsi="Times New Roman" w:cs="Times New Roman"/>
            <w:i/>
            <w:iCs/>
            <w:rPrChange w:id="821" w:author="Mathias Jönsson" w:date="2025-01-18T14:53:00Z" w16du:dateUtc="2025-01-18T03:53:00Z">
              <w:rPr/>
            </w:rPrChange>
          </w:rPr>
          <w:t xml:space="preserve">, Green, E. coli; </w:t>
        </w:r>
        <w:proofErr w:type="spellStart"/>
        <w:r w:rsidRPr="009664C4">
          <w:rPr>
            <w:rFonts w:ascii="Times New Roman" w:hAnsi="Times New Roman" w:cs="Times New Roman"/>
            <w:i/>
            <w:iCs/>
            <w:rPrChange w:id="822" w:author="Mathias Jönsson" w:date="2025-01-18T14:53:00Z" w16du:dateUtc="2025-01-18T03:53:00Z">
              <w:rPr/>
            </w:rPrChange>
          </w:rPr>
          <w:t>sen</w:t>
        </w:r>
        <w:proofErr w:type="spellEnd"/>
        <w:r w:rsidRPr="009664C4">
          <w:rPr>
            <w:rFonts w:ascii="Times New Roman" w:hAnsi="Times New Roman" w:cs="Times New Roman"/>
            <w:i/>
            <w:iCs/>
            <w:rPrChange w:id="823" w:author="Mathias Jönsson" w:date="2025-01-18T14:53:00Z" w16du:dateUtc="2025-01-18T03:53:00Z">
              <w:rPr/>
            </w:rPrChange>
          </w:rPr>
          <w:t xml:space="preserve">, Purple, S. enterica; </w:t>
        </w:r>
        <w:proofErr w:type="spellStart"/>
        <w:r w:rsidRPr="009664C4">
          <w:rPr>
            <w:rFonts w:ascii="Times New Roman" w:hAnsi="Times New Roman" w:cs="Times New Roman"/>
            <w:i/>
            <w:iCs/>
            <w:rPrChange w:id="824" w:author="Mathias Jönsson" w:date="2025-01-18T14:53:00Z" w16du:dateUtc="2025-01-18T03:53:00Z">
              <w:rPr/>
            </w:rPrChange>
          </w:rPr>
          <w:t>pae</w:t>
        </w:r>
        <w:proofErr w:type="spellEnd"/>
        <w:r w:rsidRPr="009664C4">
          <w:rPr>
            <w:rFonts w:ascii="Times New Roman" w:hAnsi="Times New Roman" w:cs="Times New Roman"/>
            <w:i/>
            <w:iCs/>
            <w:rPrChange w:id="825" w:author="Mathias Jönsson" w:date="2025-01-18T14:53:00Z" w16du:dateUtc="2025-01-18T03:53:00Z">
              <w:rPr/>
            </w:rPrChange>
          </w:rPr>
          <w:t xml:space="preserve">, Blue, P. aeruginosa; </w:t>
        </w:r>
        <w:proofErr w:type="spellStart"/>
        <w:r w:rsidRPr="009664C4">
          <w:rPr>
            <w:rFonts w:ascii="Times New Roman" w:hAnsi="Times New Roman" w:cs="Times New Roman"/>
            <w:i/>
            <w:iCs/>
            <w:rPrChange w:id="826" w:author="Mathias Jönsson" w:date="2025-01-18T14:53:00Z" w16du:dateUtc="2025-01-18T03:53:00Z">
              <w:rPr/>
            </w:rPrChange>
          </w:rPr>
          <w:t>bsub</w:t>
        </w:r>
        <w:proofErr w:type="spellEnd"/>
        <w:r w:rsidRPr="009664C4">
          <w:rPr>
            <w:rFonts w:ascii="Times New Roman" w:hAnsi="Times New Roman" w:cs="Times New Roman"/>
            <w:i/>
            <w:iCs/>
            <w:rPrChange w:id="827" w:author="Mathias Jönsson" w:date="2025-01-18T14:53:00Z" w16du:dateUtc="2025-01-18T03:53:00Z">
              <w:rPr/>
            </w:rPrChange>
          </w:rPr>
          <w:t xml:space="preserve">, Yellow, B. subtilis; sac, Grey, S. </w:t>
        </w:r>
        <w:proofErr w:type="spellStart"/>
        <w:r w:rsidRPr="009664C4">
          <w:rPr>
            <w:rFonts w:ascii="Times New Roman" w:hAnsi="Times New Roman" w:cs="Times New Roman"/>
            <w:i/>
            <w:iCs/>
            <w:rPrChange w:id="828" w:author="Mathias Jönsson" w:date="2025-01-18T14:53:00Z" w16du:dateUtc="2025-01-18T03:53:00Z">
              <w:rPr/>
            </w:rPrChange>
          </w:rPr>
          <w:t>acidocaldarius</w:t>
        </w:r>
        <w:proofErr w:type="spellEnd"/>
        <w:r w:rsidRPr="009664C4">
          <w:rPr>
            <w:rFonts w:ascii="Times New Roman" w:hAnsi="Times New Roman" w:cs="Times New Roman"/>
            <w:i/>
            <w:iCs/>
            <w:rPrChange w:id="829" w:author="Mathias Jönsson" w:date="2025-01-18T14:53:00Z" w16du:dateUtc="2025-01-18T03:53:00Z">
              <w:rPr/>
            </w:rPrChange>
          </w:rPr>
          <w:t xml:space="preserve">) based on cosine similarity of ICA derived gene weights, containing </w:t>
        </w:r>
        <w:proofErr w:type="spellStart"/>
        <w:r w:rsidRPr="009664C4">
          <w:rPr>
            <w:rFonts w:ascii="Times New Roman" w:hAnsi="Times New Roman" w:cs="Times New Roman"/>
            <w:i/>
            <w:iCs/>
            <w:rPrChange w:id="830" w:author="Mathias Jönsson" w:date="2025-01-18T14:53:00Z" w16du:dateUtc="2025-01-18T03:53:00Z">
              <w:rPr/>
            </w:rPrChange>
          </w:rPr>
          <w:t>iModulons</w:t>
        </w:r>
        <w:proofErr w:type="spellEnd"/>
        <w:r w:rsidRPr="009664C4">
          <w:rPr>
            <w:rFonts w:ascii="Times New Roman" w:hAnsi="Times New Roman" w:cs="Times New Roman"/>
            <w:i/>
            <w:iCs/>
            <w:rPrChange w:id="831" w:author="Mathias Jönsson" w:date="2025-01-18T14:53:00Z" w16du:dateUtc="2025-01-18T03:53:00Z">
              <w:rPr/>
            </w:rPrChange>
          </w:rPr>
          <w:t xml:space="preserve"> related to translation processes. (</w:t>
        </w:r>
        <w:r w:rsidRPr="009664C4">
          <w:rPr>
            <w:rFonts w:ascii="Times New Roman" w:hAnsi="Times New Roman" w:cs="Times New Roman"/>
            <w:b/>
            <w:bCs/>
            <w:i/>
            <w:iCs/>
            <w:rPrChange w:id="832" w:author="Mathias Jönsson" w:date="2025-01-18T14:53:00Z" w16du:dateUtc="2025-01-18T03:53:00Z">
              <w:rPr/>
            </w:rPrChange>
          </w:rPr>
          <w:t>C</w:t>
        </w:r>
        <w:r w:rsidRPr="009664C4">
          <w:rPr>
            <w:rFonts w:ascii="Times New Roman" w:hAnsi="Times New Roman" w:cs="Times New Roman"/>
            <w:i/>
            <w:iCs/>
            <w:rPrChange w:id="833" w:author="Mathias Jönsson" w:date="2025-01-18T14:53:00Z" w16du:dateUtc="2025-01-18T03:53:00Z">
              <w:rPr/>
            </w:rPrChange>
          </w:rPr>
          <w:t xml:space="preserve">) </w:t>
        </w:r>
        <w:proofErr w:type="spellStart"/>
        <w:r w:rsidRPr="009664C4">
          <w:rPr>
            <w:rFonts w:ascii="Times New Roman" w:hAnsi="Times New Roman" w:cs="Times New Roman"/>
            <w:i/>
            <w:iCs/>
            <w:rPrChange w:id="834" w:author="Mathias Jönsson" w:date="2025-01-18T14:53:00Z" w16du:dateUtc="2025-01-18T03:53:00Z">
              <w:rPr/>
            </w:rPrChange>
          </w:rPr>
          <w:t>Clustermap</w:t>
        </w:r>
        <w:proofErr w:type="spellEnd"/>
        <w:r w:rsidRPr="009664C4">
          <w:rPr>
            <w:rFonts w:ascii="Times New Roman" w:hAnsi="Times New Roman" w:cs="Times New Roman"/>
            <w:i/>
            <w:iCs/>
            <w:rPrChange w:id="835" w:author="Mathias Jönsson" w:date="2025-01-18T14:53:00Z" w16du:dateUtc="2025-01-18T03:53:00Z">
              <w:rPr/>
            </w:rPrChange>
          </w:rPr>
          <w:t xml:space="preserve"> of core genes in the cluster, the scale bar depicts the standardized weights of orthologous genes, expressed as z-scores. In this example, 22 ribosomal subunits are highly weighted in </w:t>
        </w:r>
        <w:proofErr w:type="spellStart"/>
        <w:r w:rsidRPr="009664C4">
          <w:rPr>
            <w:rFonts w:ascii="Times New Roman" w:hAnsi="Times New Roman" w:cs="Times New Roman"/>
            <w:i/>
            <w:iCs/>
            <w:rPrChange w:id="836" w:author="Mathias Jönsson" w:date="2025-01-18T14:53:00Z" w16du:dateUtc="2025-01-18T03:53:00Z">
              <w:rPr/>
            </w:rPrChange>
          </w:rPr>
          <w:t>iModulons</w:t>
        </w:r>
        <w:proofErr w:type="spellEnd"/>
        <w:r w:rsidRPr="009664C4">
          <w:rPr>
            <w:rFonts w:ascii="Times New Roman" w:hAnsi="Times New Roman" w:cs="Times New Roman"/>
            <w:i/>
            <w:iCs/>
            <w:rPrChange w:id="837" w:author="Mathias Jönsson" w:date="2025-01-18T14:53:00Z" w16du:dateUtc="2025-01-18T03:53:00Z">
              <w:rPr/>
            </w:rPrChange>
          </w:rPr>
          <w:t xml:space="preserve"> related to translation across several different species, suggesting very similar </w:t>
        </w:r>
        <w:proofErr w:type="spellStart"/>
        <w:r w:rsidRPr="009664C4">
          <w:rPr>
            <w:rFonts w:ascii="Times New Roman" w:hAnsi="Times New Roman" w:cs="Times New Roman"/>
            <w:i/>
            <w:iCs/>
            <w:rPrChange w:id="838" w:author="Mathias Jönsson" w:date="2025-01-18T14:53:00Z" w16du:dateUtc="2025-01-18T03:53:00Z">
              <w:rPr/>
            </w:rPrChange>
          </w:rPr>
          <w:t>iModulon</w:t>
        </w:r>
        <w:proofErr w:type="spellEnd"/>
        <w:r w:rsidRPr="009664C4">
          <w:rPr>
            <w:rFonts w:ascii="Times New Roman" w:hAnsi="Times New Roman" w:cs="Times New Roman"/>
            <w:i/>
            <w:iCs/>
            <w:rPrChange w:id="839" w:author="Mathias Jönsson" w:date="2025-01-18T14:53:00Z" w16du:dateUtc="2025-01-18T03:53:00Z">
              <w:rPr/>
            </w:rPrChange>
          </w:rPr>
          <w:t xml:space="preserve"> structures. Notably, the Archaea S. </w:t>
        </w:r>
        <w:proofErr w:type="spellStart"/>
        <w:r w:rsidRPr="009664C4">
          <w:rPr>
            <w:rFonts w:ascii="Times New Roman" w:hAnsi="Times New Roman" w:cs="Times New Roman"/>
            <w:i/>
            <w:iCs/>
            <w:rPrChange w:id="840" w:author="Mathias Jönsson" w:date="2025-01-18T14:53:00Z" w16du:dateUtc="2025-01-18T03:53:00Z">
              <w:rPr/>
            </w:rPrChange>
          </w:rPr>
          <w:t>acidocaldarius</w:t>
        </w:r>
        <w:proofErr w:type="spellEnd"/>
        <w:r w:rsidRPr="009664C4">
          <w:rPr>
            <w:rFonts w:ascii="Times New Roman" w:hAnsi="Times New Roman" w:cs="Times New Roman"/>
            <w:i/>
            <w:iCs/>
            <w:rPrChange w:id="841" w:author="Mathias Jönsson" w:date="2025-01-18T14:53:00Z" w16du:dateUtc="2025-01-18T03:53:00Z">
              <w:rPr/>
            </w:rPrChange>
          </w:rPr>
          <w:t xml:space="preserve"> appears to lack many of the genes that are highly expressed in other organisms, indicating a greater difference in </w:t>
        </w:r>
        <w:proofErr w:type="spellStart"/>
        <w:r w:rsidRPr="009664C4">
          <w:rPr>
            <w:rFonts w:ascii="Times New Roman" w:hAnsi="Times New Roman" w:cs="Times New Roman"/>
            <w:i/>
            <w:iCs/>
            <w:rPrChange w:id="842" w:author="Mathias Jönsson" w:date="2025-01-18T14:53:00Z" w16du:dateUtc="2025-01-18T03:53:00Z">
              <w:rPr/>
            </w:rPrChange>
          </w:rPr>
          <w:t>iModulon</w:t>
        </w:r>
        <w:proofErr w:type="spellEnd"/>
        <w:r w:rsidRPr="009664C4">
          <w:rPr>
            <w:rFonts w:ascii="Times New Roman" w:hAnsi="Times New Roman" w:cs="Times New Roman"/>
            <w:i/>
            <w:iCs/>
            <w:rPrChange w:id="843" w:author="Mathias Jönsson" w:date="2025-01-18T14:53:00Z" w16du:dateUtc="2025-01-18T03:53:00Z">
              <w:rPr/>
            </w:rPrChange>
          </w:rPr>
          <w:t xml:space="preserve"> structure. (</w:t>
        </w:r>
        <w:r w:rsidRPr="009664C4">
          <w:rPr>
            <w:rFonts w:ascii="Times New Roman" w:hAnsi="Times New Roman" w:cs="Times New Roman"/>
            <w:b/>
            <w:bCs/>
            <w:i/>
            <w:iCs/>
            <w:rPrChange w:id="844" w:author="Mathias Jönsson" w:date="2025-01-18T14:53:00Z" w16du:dateUtc="2025-01-18T03:53:00Z">
              <w:rPr/>
            </w:rPrChange>
          </w:rPr>
          <w:t>D</w:t>
        </w:r>
        <w:r w:rsidRPr="009664C4">
          <w:rPr>
            <w:rFonts w:ascii="Times New Roman" w:hAnsi="Times New Roman" w:cs="Times New Roman"/>
            <w:i/>
            <w:iCs/>
            <w:rPrChange w:id="845" w:author="Mathias Jönsson" w:date="2025-01-18T14:53:00Z" w16du:dateUtc="2025-01-18T03:53:00Z">
              <w:rPr/>
            </w:rPrChange>
          </w:rPr>
          <w:t xml:space="preserve">) A cluster of phosphate related </w:t>
        </w:r>
        <w:proofErr w:type="spellStart"/>
        <w:r w:rsidRPr="009664C4">
          <w:rPr>
            <w:rFonts w:ascii="Times New Roman" w:hAnsi="Times New Roman" w:cs="Times New Roman"/>
            <w:i/>
            <w:iCs/>
            <w:rPrChange w:id="846" w:author="Mathias Jönsson" w:date="2025-01-18T14:53:00Z" w16du:dateUtc="2025-01-18T03:53:00Z">
              <w:rPr/>
            </w:rPrChange>
          </w:rPr>
          <w:t>iModulons</w:t>
        </w:r>
        <w:proofErr w:type="spellEnd"/>
        <w:r w:rsidRPr="009664C4">
          <w:rPr>
            <w:rFonts w:ascii="Times New Roman" w:hAnsi="Times New Roman" w:cs="Times New Roman"/>
            <w:i/>
            <w:iCs/>
            <w:rPrChange w:id="847" w:author="Mathias Jönsson" w:date="2025-01-18T14:53:00Z" w16du:dateUtc="2025-01-18T03:53:00Z">
              <w:rPr/>
            </w:rPrChange>
          </w:rPr>
          <w:t xml:space="preserve"> based on cosine similarity of ICA derived gene weights, containing </w:t>
        </w:r>
        <w:proofErr w:type="spellStart"/>
        <w:r w:rsidRPr="009664C4">
          <w:rPr>
            <w:rFonts w:ascii="Times New Roman" w:hAnsi="Times New Roman" w:cs="Times New Roman"/>
            <w:i/>
            <w:iCs/>
            <w:rPrChange w:id="848" w:author="Mathias Jönsson" w:date="2025-01-18T14:53:00Z" w16du:dateUtc="2025-01-18T03:53:00Z">
              <w:rPr/>
            </w:rPrChange>
          </w:rPr>
          <w:t>iModulons</w:t>
        </w:r>
        <w:proofErr w:type="spellEnd"/>
        <w:r w:rsidRPr="009664C4">
          <w:rPr>
            <w:rFonts w:ascii="Times New Roman" w:hAnsi="Times New Roman" w:cs="Times New Roman"/>
            <w:i/>
            <w:iCs/>
            <w:rPrChange w:id="849" w:author="Mathias Jönsson" w:date="2025-01-18T14:53:00Z" w16du:dateUtc="2025-01-18T03:53:00Z">
              <w:rPr/>
            </w:rPrChange>
          </w:rPr>
          <w:t xml:space="preserve"> related to phosphate uptake. </w:t>
        </w:r>
        <w:proofErr w:type="spellStart"/>
        <w:r w:rsidRPr="009664C4">
          <w:rPr>
            <w:rFonts w:ascii="Times New Roman" w:hAnsi="Times New Roman" w:cs="Times New Roman"/>
            <w:i/>
            <w:iCs/>
            <w:rPrChange w:id="850" w:author="Mathias Jönsson" w:date="2025-01-18T14:53:00Z" w16du:dateUtc="2025-01-18T03:53:00Z">
              <w:rPr/>
            </w:rPrChange>
          </w:rPr>
          <w:t>Coloured</w:t>
        </w:r>
        <w:proofErr w:type="spellEnd"/>
        <w:r w:rsidRPr="009664C4">
          <w:rPr>
            <w:rFonts w:ascii="Times New Roman" w:hAnsi="Times New Roman" w:cs="Times New Roman"/>
            <w:i/>
            <w:iCs/>
            <w:rPrChange w:id="851" w:author="Mathias Jönsson" w:date="2025-01-18T14:53:00Z" w16du:dateUtc="2025-01-18T03:53:00Z">
              <w:rPr/>
            </w:rPrChange>
          </w:rPr>
          <w:t xml:space="preserve"> nodes depict species as described in (B). (</w:t>
        </w:r>
        <w:r w:rsidRPr="009664C4">
          <w:rPr>
            <w:rFonts w:ascii="Times New Roman" w:hAnsi="Times New Roman" w:cs="Times New Roman"/>
            <w:b/>
            <w:bCs/>
            <w:i/>
            <w:iCs/>
            <w:rPrChange w:id="852" w:author="Mathias Jönsson" w:date="2025-01-18T14:53:00Z" w16du:dateUtc="2025-01-18T03:53:00Z">
              <w:rPr/>
            </w:rPrChange>
          </w:rPr>
          <w:t>E</w:t>
        </w:r>
        <w:r w:rsidRPr="009664C4">
          <w:rPr>
            <w:rFonts w:ascii="Times New Roman" w:hAnsi="Times New Roman" w:cs="Times New Roman"/>
            <w:i/>
            <w:iCs/>
            <w:rPrChange w:id="853" w:author="Mathias Jönsson" w:date="2025-01-18T14:53:00Z" w16du:dateUtc="2025-01-18T03:53:00Z">
              <w:rPr/>
            </w:rPrChange>
          </w:rPr>
          <w:t xml:space="preserve">) </w:t>
        </w:r>
        <w:proofErr w:type="spellStart"/>
        <w:r w:rsidRPr="009664C4">
          <w:rPr>
            <w:rFonts w:ascii="Times New Roman" w:hAnsi="Times New Roman" w:cs="Times New Roman"/>
            <w:i/>
            <w:iCs/>
            <w:rPrChange w:id="854" w:author="Mathias Jönsson" w:date="2025-01-18T14:53:00Z" w16du:dateUtc="2025-01-18T03:53:00Z">
              <w:rPr/>
            </w:rPrChange>
          </w:rPr>
          <w:t>Clustermap</w:t>
        </w:r>
        <w:proofErr w:type="spellEnd"/>
        <w:r w:rsidRPr="009664C4">
          <w:rPr>
            <w:rFonts w:ascii="Times New Roman" w:hAnsi="Times New Roman" w:cs="Times New Roman"/>
            <w:i/>
            <w:iCs/>
            <w:rPrChange w:id="855" w:author="Mathias Jönsson" w:date="2025-01-18T14:53:00Z" w16du:dateUtc="2025-01-18T03:53:00Z">
              <w:rPr/>
            </w:rPrChange>
          </w:rPr>
          <w:t xml:space="preserve"> of core orthologous genes in the Phosphate related cluster. The </w:t>
        </w:r>
        <w:proofErr w:type="spellStart"/>
        <w:r w:rsidRPr="009664C4">
          <w:rPr>
            <w:rFonts w:ascii="Times New Roman" w:hAnsi="Times New Roman" w:cs="Times New Roman"/>
            <w:i/>
            <w:iCs/>
            <w:rPrChange w:id="856" w:author="Mathias Jönsson" w:date="2025-01-18T14:53:00Z" w16du:dateUtc="2025-01-18T03:53:00Z">
              <w:rPr/>
            </w:rPrChange>
          </w:rPr>
          <w:t>pstSCAB</w:t>
        </w:r>
        <w:proofErr w:type="spellEnd"/>
        <w:r w:rsidRPr="009664C4">
          <w:rPr>
            <w:rFonts w:ascii="Times New Roman" w:hAnsi="Times New Roman" w:cs="Times New Roman"/>
            <w:i/>
            <w:iCs/>
            <w:rPrChange w:id="857" w:author="Mathias Jönsson" w:date="2025-01-18T14:53:00Z" w16du:dateUtc="2025-01-18T03:53:00Z">
              <w:rPr/>
            </w:rPrChange>
          </w:rPr>
          <w:t xml:space="preserve"> operon has high weights in nearly all </w:t>
        </w:r>
        <w:proofErr w:type="spellStart"/>
        <w:r w:rsidRPr="009664C4">
          <w:rPr>
            <w:rFonts w:ascii="Times New Roman" w:hAnsi="Times New Roman" w:cs="Times New Roman"/>
            <w:i/>
            <w:iCs/>
            <w:rPrChange w:id="858" w:author="Mathias Jönsson" w:date="2025-01-18T14:53:00Z" w16du:dateUtc="2025-01-18T03:53:00Z">
              <w:rPr/>
            </w:rPrChange>
          </w:rPr>
          <w:t>iModulons</w:t>
        </w:r>
        <w:proofErr w:type="spellEnd"/>
        <w:r w:rsidRPr="009664C4">
          <w:rPr>
            <w:rFonts w:ascii="Times New Roman" w:hAnsi="Times New Roman" w:cs="Times New Roman"/>
            <w:i/>
            <w:iCs/>
            <w:rPrChange w:id="859" w:author="Mathias Jönsson" w:date="2025-01-18T14:53:00Z" w16du:dateUtc="2025-01-18T03:53:00Z">
              <w:rPr/>
            </w:rPrChange>
          </w:rPr>
          <w:t>, while for some genes (</w:t>
        </w:r>
        <w:proofErr w:type="spellStart"/>
        <w:r w:rsidRPr="009664C4">
          <w:rPr>
            <w:rFonts w:ascii="Times New Roman" w:hAnsi="Times New Roman" w:cs="Times New Roman"/>
            <w:i/>
            <w:iCs/>
            <w:rPrChange w:id="860" w:author="Mathias Jönsson" w:date="2025-01-18T14:53:00Z" w16du:dateUtc="2025-01-18T03:53:00Z">
              <w:rPr/>
            </w:rPrChange>
          </w:rPr>
          <w:t>eg.</w:t>
        </w:r>
        <w:proofErr w:type="spellEnd"/>
        <w:r w:rsidRPr="009664C4">
          <w:rPr>
            <w:rFonts w:ascii="Times New Roman" w:hAnsi="Times New Roman" w:cs="Times New Roman"/>
            <w:i/>
            <w:iCs/>
            <w:rPrChange w:id="861" w:author="Mathias Jönsson" w:date="2025-01-18T14:53:00Z" w16du:dateUtc="2025-01-18T03:53:00Z">
              <w:rPr/>
            </w:rPrChange>
          </w:rPr>
          <w:t xml:space="preserve"> </w:t>
        </w:r>
        <w:proofErr w:type="spellStart"/>
        <w:r w:rsidRPr="009664C4">
          <w:rPr>
            <w:rFonts w:ascii="Times New Roman" w:hAnsi="Times New Roman" w:cs="Times New Roman"/>
            <w:i/>
            <w:iCs/>
            <w:rPrChange w:id="862" w:author="Mathias Jönsson" w:date="2025-01-18T14:53:00Z" w16du:dateUtc="2025-01-18T03:53:00Z">
              <w:rPr/>
            </w:rPrChange>
          </w:rPr>
          <w:t>yddL</w:t>
        </w:r>
        <w:proofErr w:type="spellEnd"/>
        <w:r w:rsidRPr="009664C4">
          <w:rPr>
            <w:rFonts w:ascii="Times New Roman" w:hAnsi="Times New Roman" w:cs="Times New Roman"/>
            <w:i/>
            <w:iCs/>
            <w:rPrChange w:id="863" w:author="Mathias Jönsson" w:date="2025-01-18T14:53:00Z" w16du:dateUtc="2025-01-18T03:53:00Z">
              <w:rPr/>
            </w:rPrChange>
          </w:rPr>
          <w:t xml:space="preserve">, </w:t>
        </w:r>
        <w:proofErr w:type="spellStart"/>
        <w:r w:rsidRPr="009664C4">
          <w:rPr>
            <w:rFonts w:ascii="Times New Roman" w:hAnsi="Times New Roman" w:cs="Times New Roman"/>
            <w:i/>
            <w:iCs/>
            <w:rPrChange w:id="864" w:author="Mathias Jönsson" w:date="2025-01-18T14:53:00Z" w16du:dateUtc="2025-01-18T03:53:00Z">
              <w:rPr/>
            </w:rPrChange>
          </w:rPr>
          <w:t>phoA</w:t>
        </w:r>
        <w:proofErr w:type="spellEnd"/>
        <w:r w:rsidRPr="009664C4">
          <w:rPr>
            <w:rFonts w:ascii="Times New Roman" w:hAnsi="Times New Roman" w:cs="Times New Roman"/>
            <w:i/>
            <w:iCs/>
            <w:rPrChange w:id="865" w:author="Mathias Jönsson" w:date="2025-01-18T14:53:00Z" w16du:dateUtc="2025-01-18T03:53:00Z">
              <w:rPr/>
            </w:rPrChange>
          </w:rPr>
          <w:t xml:space="preserve">) </w:t>
        </w:r>
        <w:proofErr w:type="spellStart"/>
        <w:r w:rsidRPr="009664C4">
          <w:rPr>
            <w:rFonts w:ascii="Times New Roman" w:hAnsi="Times New Roman" w:cs="Times New Roman"/>
            <w:i/>
            <w:iCs/>
            <w:rPrChange w:id="866" w:author="Mathias Jönsson" w:date="2025-01-18T14:53:00Z" w16du:dateUtc="2025-01-18T03:53:00Z">
              <w:rPr/>
            </w:rPrChange>
          </w:rPr>
          <w:t>iModulon</w:t>
        </w:r>
        <w:proofErr w:type="spellEnd"/>
        <w:r w:rsidRPr="009664C4">
          <w:rPr>
            <w:rFonts w:ascii="Times New Roman" w:hAnsi="Times New Roman" w:cs="Times New Roman"/>
            <w:i/>
            <w:iCs/>
            <w:rPrChange w:id="867" w:author="Mathias Jönsson" w:date="2025-01-18T14:53:00Z" w16du:dateUtc="2025-01-18T03:53:00Z">
              <w:rPr/>
            </w:rPrChange>
          </w:rPr>
          <w:t xml:space="preserve"> membership can be species subjective.</w:t>
        </w:r>
      </w:ins>
    </w:p>
    <w:p w14:paraId="7F92EE75" w14:textId="77777777" w:rsidR="009664C4" w:rsidRDefault="009664C4" w:rsidP="00771955">
      <w:pPr>
        <w:rPr>
          <w:ins w:id="868" w:author="Mathias Jönsson" w:date="2025-01-18T14:53:00Z" w16du:dateUtc="2025-01-18T03:53:00Z"/>
          <w:rFonts w:ascii="Times New Roman" w:hAnsi="Times New Roman" w:cs="Times New Roman"/>
          <w:i/>
          <w:iCs/>
        </w:rPr>
      </w:pPr>
    </w:p>
    <w:p w14:paraId="3DDB31F2" w14:textId="77777777" w:rsidR="009664C4" w:rsidRDefault="009664C4" w:rsidP="009664C4">
      <w:pPr>
        <w:rPr>
          <w:ins w:id="869" w:author="Mathias Jönsson" w:date="2025-01-18T14:55:00Z" w16du:dateUtc="2025-01-18T03:55:00Z"/>
          <w:rFonts w:ascii="Times New Roman" w:eastAsia="Times New Roman" w:hAnsi="Times New Roman" w:cs="Times New Roman"/>
          <w:i/>
        </w:rPr>
      </w:pPr>
      <w:ins w:id="870" w:author="Mathias Jönsson" w:date="2025-01-18T14:55:00Z" w16du:dateUtc="2025-01-18T03:55:00Z">
        <w:r>
          <w:rPr>
            <w:rFonts w:ascii="Times New Roman" w:eastAsia="Times New Roman" w:hAnsi="Times New Roman" w:cs="Times New Roman"/>
            <w:b/>
            <w:i/>
          </w:rPr>
          <w:t xml:space="preserve">Figure 3. </w:t>
        </w:r>
        <w:proofErr w:type="spellStart"/>
        <w:r>
          <w:rPr>
            <w:rFonts w:ascii="Times New Roman" w:eastAsia="Times New Roman" w:hAnsi="Times New Roman" w:cs="Times New Roman"/>
            <w:b/>
            <w:i/>
          </w:rPr>
          <w:t>Surugamide</w:t>
        </w:r>
        <w:proofErr w:type="spellEnd"/>
        <w:r>
          <w:rPr>
            <w:rFonts w:ascii="Times New Roman" w:eastAsia="Times New Roman" w:hAnsi="Times New Roman" w:cs="Times New Roman"/>
            <w:b/>
            <w:i/>
          </w:rPr>
          <w:t xml:space="preserve"> activation and repression. </w:t>
        </w:r>
        <w:r>
          <w:rPr>
            <w:rFonts w:ascii="Times New Roman" w:eastAsia="Times New Roman" w:hAnsi="Times New Roman" w:cs="Times New Roman"/>
            <w:i/>
          </w:rPr>
          <w:t>(</w:t>
        </w:r>
        <w:r>
          <w:rPr>
            <w:rFonts w:ascii="Times New Roman" w:eastAsia="Times New Roman" w:hAnsi="Times New Roman" w:cs="Times New Roman"/>
            <w:b/>
            <w:i/>
          </w:rPr>
          <w:t>A</w:t>
        </w:r>
        <w:r>
          <w:rPr>
            <w:rFonts w:ascii="Times New Roman" w:eastAsia="Times New Roman" w:hAnsi="Times New Roman" w:cs="Times New Roman"/>
            <w:i/>
          </w:rPr>
          <w:t xml:space="preserve">) Gene locations of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 BGC region as depicted by </w:t>
        </w:r>
        <w:proofErr w:type="spellStart"/>
        <w:r>
          <w:rPr>
            <w:rFonts w:ascii="Times New Roman" w:eastAsia="Times New Roman" w:hAnsi="Times New Roman" w:cs="Times New Roman"/>
            <w:i/>
          </w:rPr>
          <w:t>antiSMASH</w:t>
        </w:r>
        <w:proofErr w:type="spellEnd"/>
        <w:r>
          <w:rPr>
            <w:rFonts w:ascii="Times New Roman" w:eastAsia="Times New Roman" w:hAnsi="Times New Roman" w:cs="Times New Roman"/>
            <w:i/>
          </w:rPr>
          <w:t xml:space="preserve"> v7.10.0 and the gene </w:t>
        </w:r>
        <w:proofErr w:type="gramStart"/>
        <w:r>
          <w:rPr>
            <w:rFonts w:ascii="Times New Roman" w:eastAsia="Times New Roman" w:hAnsi="Times New Roman" w:cs="Times New Roman"/>
            <w:i/>
          </w:rPr>
          <w:t>memberships in</w:t>
        </w:r>
        <w:proofErr w:type="gramEnd"/>
        <w:r>
          <w:rPr>
            <w:rFonts w:ascii="Times New Roman" w:eastAsia="Times New Roman" w:hAnsi="Times New Roman" w:cs="Times New Roman"/>
            <w:i/>
          </w:rPr>
          <w:t xml:space="preserve"> corresponding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w:t>
        </w:r>
        <w:r>
          <w:rPr>
            <w:rFonts w:ascii="Times New Roman" w:eastAsia="Times New Roman" w:hAnsi="Times New Roman" w:cs="Times New Roman"/>
            <w:b/>
            <w:i/>
          </w:rPr>
          <w:t>B</w:t>
        </w:r>
        <w:r>
          <w:rPr>
            <w:rFonts w:ascii="Times New Roman" w:eastAsia="Times New Roman" w:hAnsi="Times New Roman" w:cs="Times New Roman"/>
            <w:i/>
          </w:rPr>
          <w:t xml:space="preserve">) Gene weights of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The y-axis depicts the individual gene weightings</w:t>
        </w:r>
      </w:ins>
      <w:customXmlInsRangeStart w:id="871" w:author="Mathias Jönsson" w:date="2025-01-18T14:55:00Z"/>
      <w:sdt>
        <w:sdtPr>
          <w:tag w:val="goog_rdk_93"/>
          <w:id w:val="662206091"/>
        </w:sdtPr>
        <w:sdtContent>
          <w:customXmlInsRangeEnd w:id="871"/>
          <w:ins w:id="872" w:author="Mathias Jönsson" w:date="2025-01-18T14:55:00Z" w16du:dateUtc="2025-01-18T03:55:00Z">
            <w:r>
              <w:rPr>
                <w:rFonts w:ascii="Times New Roman" w:eastAsia="Times New Roman" w:hAnsi="Times New Roman" w:cs="Times New Roman"/>
                <w:i/>
              </w:rPr>
              <w:t xml:space="preserve"> with positive values depicting activation within the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whereas genes with negative gene weights are </w:t>
            </w:r>
            <w:r>
              <w:rPr>
                <w:rFonts w:ascii="Times New Roman" w:eastAsia="Times New Roman" w:hAnsi="Times New Roman" w:cs="Times New Roman"/>
                <w:i/>
              </w:rPr>
              <w:lastRenderedPageBreak/>
              <w:t xml:space="preserve">repressed in that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The</w:t>
            </w:r>
          </w:ins>
          <w:customXmlInsRangeStart w:id="873" w:author="Mathias Jönsson" w:date="2025-01-18T14:55:00Z"/>
        </w:sdtContent>
      </w:sdt>
      <w:customXmlInsRangeEnd w:id="873"/>
      <w:customXmlInsRangeStart w:id="874" w:author="Mathias Jönsson" w:date="2025-01-18T14:55:00Z"/>
      <w:sdt>
        <w:sdtPr>
          <w:tag w:val="goog_rdk_94"/>
          <w:id w:val="265738624"/>
        </w:sdtPr>
        <w:sdtContent>
          <w:customXmlInsRangeEnd w:id="874"/>
          <w:customXmlInsRangeStart w:id="875" w:author="Mathias Jönsson" w:date="2025-01-18T14:55:00Z"/>
        </w:sdtContent>
      </w:sdt>
      <w:customXmlInsRangeEnd w:id="875"/>
      <w:ins w:id="876" w:author="Mathias Jönsson" w:date="2025-01-18T14:55:00Z" w16du:dateUtc="2025-01-18T03:55:00Z">
        <w:r>
          <w:rPr>
            <w:rFonts w:ascii="Times New Roman" w:eastAsia="Times New Roman" w:hAnsi="Times New Roman" w:cs="Times New Roman"/>
            <w:i/>
          </w:rPr>
          <w:t xml:space="preserve"> x-axis shows the location of the gene in the genome. Genes within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 BGC are located within the </w:t>
        </w:r>
        <w:proofErr w:type="spellStart"/>
        <w:r>
          <w:rPr>
            <w:rFonts w:ascii="Times New Roman" w:eastAsia="Times New Roman" w:hAnsi="Times New Roman" w:cs="Times New Roman"/>
            <w:i/>
          </w:rPr>
          <w:t>purplebox</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Colour</w:t>
        </w:r>
        <w:proofErr w:type="spellEnd"/>
        <w:r>
          <w:rPr>
            <w:rFonts w:ascii="Times New Roman" w:eastAsia="Times New Roman" w:hAnsi="Times New Roman" w:cs="Times New Roman"/>
            <w:i/>
          </w:rPr>
          <w:t xml:space="preserve"> depicts COG category. 22.5% of the genes in this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are related to amino acid transport and metabolism. (</w:t>
        </w:r>
        <w:r>
          <w:rPr>
            <w:rFonts w:ascii="Times New Roman" w:eastAsia="Times New Roman" w:hAnsi="Times New Roman" w:cs="Times New Roman"/>
            <w:b/>
            <w:i/>
          </w:rPr>
          <w:t>C</w:t>
        </w:r>
        <w:r>
          <w:rPr>
            <w:rFonts w:ascii="Times New Roman" w:eastAsia="Times New Roman" w:hAnsi="Times New Roman" w:cs="Times New Roman"/>
            <w:i/>
          </w:rPr>
          <w:t xml:space="preserve">) Gene weights for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-repressor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which contains the regulator </w:t>
        </w:r>
        <w:proofErr w:type="spellStart"/>
        <w:r>
          <w:rPr>
            <w:rFonts w:ascii="Times New Roman" w:eastAsia="Times New Roman" w:hAnsi="Times New Roman" w:cs="Times New Roman"/>
            <w:i/>
          </w:rPr>
          <w:t>surR</w:t>
        </w:r>
        <w:proofErr w:type="spellEnd"/>
        <w:r>
          <w:rPr>
            <w:rFonts w:ascii="Times New Roman" w:eastAsia="Times New Roman" w:hAnsi="Times New Roman" w:cs="Times New Roman"/>
            <w:i/>
          </w:rPr>
          <w:t xml:space="preserve"> and a </w:t>
        </w:r>
        <w:proofErr w:type="spellStart"/>
        <w:r>
          <w:rPr>
            <w:rFonts w:ascii="Times New Roman" w:eastAsia="Times New Roman" w:hAnsi="Times New Roman" w:cs="Times New Roman"/>
            <w:i/>
          </w:rPr>
          <w:t>surR</w:t>
        </w:r>
        <w:proofErr w:type="spellEnd"/>
        <w:r>
          <w:rPr>
            <w:rFonts w:ascii="Times New Roman" w:eastAsia="Times New Roman" w:hAnsi="Times New Roman" w:cs="Times New Roman"/>
            <w:i/>
          </w:rPr>
          <w:t xml:space="preserve">-like located 2Mbp downstream of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 BGC. (</w:t>
        </w:r>
        <w:r>
          <w:rPr>
            <w:rFonts w:ascii="Times New Roman" w:eastAsia="Times New Roman" w:hAnsi="Times New Roman" w:cs="Times New Roman"/>
            <w:b/>
            <w:i/>
          </w:rPr>
          <w:t>D</w:t>
        </w:r>
        <w:r>
          <w:rPr>
            <w:rFonts w:ascii="Times New Roman" w:eastAsia="Times New Roman" w:hAnsi="Times New Roman" w:cs="Times New Roman"/>
            <w:i/>
          </w:rPr>
          <w:t xml:space="preserve">) Sequence logo of a significantly enriched DNA binding motif in the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-repressor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w:t>
        </w:r>
        <w:r>
          <w:rPr>
            <w:rFonts w:ascii="Times New Roman" w:eastAsia="Times New Roman" w:hAnsi="Times New Roman" w:cs="Times New Roman"/>
            <w:b/>
            <w:i/>
          </w:rPr>
          <w:t>E</w:t>
        </w:r>
        <w:r>
          <w:rPr>
            <w:rFonts w:ascii="Times New Roman" w:eastAsia="Times New Roman" w:hAnsi="Times New Roman" w:cs="Times New Roman"/>
            <w:i/>
          </w:rPr>
          <w:t xml:space="preserve">) Scatterplot depicting the correlation in gene expression across all samples for </w:t>
        </w:r>
        <w:proofErr w:type="spellStart"/>
        <w:r>
          <w:rPr>
            <w:rFonts w:ascii="Times New Roman" w:eastAsia="Times New Roman" w:hAnsi="Times New Roman" w:cs="Times New Roman"/>
            <w:i/>
          </w:rPr>
          <w:t>surR</w:t>
        </w:r>
        <w:proofErr w:type="spellEnd"/>
        <w:r>
          <w:rPr>
            <w:rFonts w:ascii="Times New Roman" w:eastAsia="Times New Roman" w:hAnsi="Times New Roman" w:cs="Times New Roman"/>
            <w:i/>
          </w:rPr>
          <w:t xml:space="preserve"> and the </w:t>
        </w:r>
        <w:proofErr w:type="spellStart"/>
        <w:r>
          <w:rPr>
            <w:rFonts w:ascii="Times New Roman" w:eastAsia="Times New Roman" w:hAnsi="Times New Roman" w:cs="Times New Roman"/>
            <w:i/>
          </w:rPr>
          <w:t>surR</w:t>
        </w:r>
        <w:proofErr w:type="spellEnd"/>
        <w:r>
          <w:rPr>
            <w:rFonts w:ascii="Times New Roman" w:eastAsia="Times New Roman" w:hAnsi="Times New Roman" w:cs="Times New Roman"/>
            <w:i/>
          </w:rPr>
          <w:t>-like, indicating similar expression patterns across most growth conditions. (</w:t>
        </w:r>
        <w:r>
          <w:rPr>
            <w:rFonts w:ascii="Times New Roman" w:eastAsia="Times New Roman" w:hAnsi="Times New Roman" w:cs="Times New Roman"/>
            <w:b/>
            <w:i/>
          </w:rPr>
          <w:t>F</w:t>
        </w:r>
        <w:r>
          <w:rPr>
            <w:rFonts w:ascii="Times New Roman" w:eastAsia="Times New Roman" w:hAnsi="Times New Roman" w:cs="Times New Roman"/>
            <w:i/>
          </w:rPr>
          <w:t xml:space="preserve">) Scatterplot </w:t>
        </w:r>
        <w:proofErr w:type="gramStart"/>
        <w:r>
          <w:rPr>
            <w:rFonts w:ascii="Times New Roman" w:eastAsia="Times New Roman" w:hAnsi="Times New Roman" w:cs="Times New Roman"/>
            <w:i/>
          </w:rPr>
          <w:t>illustrating</w:t>
        </w:r>
        <w:proofErr w:type="gramEnd"/>
        <w:r>
          <w:rPr>
            <w:rFonts w:ascii="Times New Roman" w:eastAsia="Times New Roman" w:hAnsi="Times New Roman" w:cs="Times New Roman"/>
            <w:i/>
          </w:rPr>
          <w:t xml:space="preserve"> the correlation between the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activity of </w:t>
        </w:r>
        <w:proofErr w:type="spellStart"/>
        <w:r>
          <w:rPr>
            <w:rFonts w:ascii="Times New Roman" w:eastAsia="Times New Roman" w:hAnsi="Times New Roman" w:cs="Times New Roman"/>
            <w:i/>
          </w:rPr>
          <w:t>Surugamide</w:t>
        </w:r>
        <w:proofErr w:type="spellEnd"/>
        <w:r>
          <w:rPr>
            <w:rFonts w:ascii="Times New Roman" w:eastAsia="Times New Roman" w:hAnsi="Times New Roman" w:cs="Times New Roman"/>
            <w:i/>
          </w:rPr>
          <w:t xml:space="preserve"> repressor and the gene expression of </w:t>
        </w:r>
        <w:proofErr w:type="spellStart"/>
        <w:r>
          <w:rPr>
            <w:rFonts w:ascii="Times New Roman" w:eastAsia="Times New Roman" w:hAnsi="Times New Roman" w:cs="Times New Roman"/>
            <w:i/>
          </w:rPr>
          <w:t>surA</w:t>
        </w:r>
        <w:proofErr w:type="spellEnd"/>
        <w:r>
          <w:rPr>
            <w:rFonts w:ascii="Times New Roman" w:eastAsia="Times New Roman" w:hAnsi="Times New Roman" w:cs="Times New Roman"/>
            <w:i/>
          </w:rPr>
          <w:t>.</w:t>
        </w:r>
      </w:ins>
    </w:p>
    <w:p w14:paraId="554E2FF7" w14:textId="77777777" w:rsidR="009664C4" w:rsidRDefault="009664C4" w:rsidP="00771955">
      <w:pPr>
        <w:rPr>
          <w:ins w:id="877" w:author="Mathias Jönsson" w:date="2025-01-18T14:55:00Z" w16du:dateUtc="2025-01-18T03:55:00Z"/>
          <w:rFonts w:ascii="Times New Roman" w:hAnsi="Times New Roman" w:cs="Times New Roman"/>
          <w:i/>
          <w:iCs/>
        </w:rPr>
      </w:pPr>
    </w:p>
    <w:p w14:paraId="41658E2A" w14:textId="77777777" w:rsidR="009664C4" w:rsidRDefault="009664C4" w:rsidP="009664C4">
      <w:pPr>
        <w:rPr>
          <w:ins w:id="878" w:author="Mathias Jönsson" w:date="2025-01-18T14:55:00Z" w16du:dateUtc="2025-01-18T03:55:00Z"/>
          <w:rFonts w:ascii="Times New Roman" w:eastAsia="Times New Roman" w:hAnsi="Times New Roman" w:cs="Times New Roman"/>
        </w:rPr>
      </w:pPr>
      <w:ins w:id="879" w:author="Mathias Jönsson" w:date="2025-01-18T14:55:00Z" w16du:dateUtc="2025-01-18T03:55:00Z">
        <w:r>
          <w:rPr>
            <w:rFonts w:ascii="Times New Roman" w:eastAsia="Times New Roman" w:hAnsi="Times New Roman" w:cs="Times New Roman"/>
            <w:b/>
            <w:i/>
          </w:rPr>
          <w:t xml:space="preserve">Figure 4. NRPS activation in iron limited conditions. </w:t>
        </w:r>
        <w:r>
          <w:rPr>
            <w:rFonts w:ascii="Times New Roman" w:eastAsia="Times New Roman" w:hAnsi="Times New Roman" w:cs="Times New Roman"/>
            <w:i/>
          </w:rPr>
          <w:t>(</w:t>
        </w:r>
        <w:r>
          <w:rPr>
            <w:rFonts w:ascii="Times New Roman" w:eastAsia="Times New Roman" w:hAnsi="Times New Roman" w:cs="Times New Roman"/>
            <w:b/>
            <w:i/>
          </w:rPr>
          <w:t>A</w:t>
        </w:r>
        <w:r>
          <w:rPr>
            <w:rFonts w:ascii="Times New Roman" w:eastAsia="Times New Roman" w:hAnsi="Times New Roman" w:cs="Times New Roman"/>
            <w:i/>
          </w:rPr>
          <w:t xml:space="preserve">) Gene weights of the </w:t>
        </w:r>
        <w:proofErr w:type="spellStart"/>
        <w:r>
          <w:rPr>
            <w:rFonts w:ascii="Times New Roman" w:eastAsia="Times New Roman" w:hAnsi="Times New Roman" w:cs="Times New Roman"/>
            <w:i/>
          </w:rPr>
          <w:t>Minimycin</w:t>
        </w:r>
        <w:proofErr w:type="spellEnd"/>
        <w:r>
          <w:rPr>
            <w:rFonts w:ascii="Times New Roman" w:eastAsia="Times New Roman" w:hAnsi="Times New Roman" w:cs="Times New Roman"/>
            <w:i/>
          </w:rPr>
          <w:t>/</w:t>
        </w:r>
        <w:proofErr w:type="spellStart"/>
        <w:r>
          <w:rPr>
            <w:rFonts w:ascii="Times New Roman" w:eastAsia="Times New Roman" w:hAnsi="Times New Roman" w:cs="Times New Roman"/>
            <w:i/>
          </w:rPr>
          <w:t>dudomycin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where two distinct gene clusters, in addition to the two BGCs, are highlighted. Genes are plotted against their position in the genome. The color of the dots depicts the COG function according to the legend. (</w:t>
        </w:r>
        <w:r>
          <w:rPr>
            <w:rFonts w:ascii="Times New Roman" w:eastAsia="Times New Roman" w:hAnsi="Times New Roman" w:cs="Times New Roman"/>
            <w:b/>
            <w:i/>
          </w:rPr>
          <w:t>B</w:t>
        </w:r>
        <w:r>
          <w:rPr>
            <w:rFonts w:ascii="Times New Roman" w:eastAsia="Times New Roman" w:hAnsi="Times New Roman" w:cs="Times New Roman"/>
            <w:i/>
          </w:rPr>
          <w:t xml:space="preserve">) Genome location and orientation of the </w:t>
        </w:r>
        <w:proofErr w:type="spellStart"/>
        <w:r>
          <w:rPr>
            <w:rFonts w:ascii="Times New Roman" w:eastAsia="Times New Roman" w:hAnsi="Times New Roman" w:cs="Times New Roman"/>
            <w:i/>
          </w:rPr>
          <w:t>minimycin</w:t>
        </w:r>
        <w:proofErr w:type="spellEnd"/>
        <w:r>
          <w:rPr>
            <w:rFonts w:ascii="Times New Roman" w:eastAsia="Times New Roman" w:hAnsi="Times New Roman" w:cs="Times New Roman"/>
            <w:i/>
          </w:rPr>
          <w:t xml:space="preserve"> and </w:t>
        </w:r>
        <w:proofErr w:type="spellStart"/>
        <w:r>
          <w:rPr>
            <w:rFonts w:ascii="Times New Roman" w:eastAsia="Times New Roman" w:hAnsi="Times New Roman" w:cs="Times New Roman"/>
            <w:i/>
          </w:rPr>
          <w:t>dudomycn</w:t>
        </w:r>
        <w:proofErr w:type="spellEnd"/>
        <w:r>
          <w:rPr>
            <w:rFonts w:ascii="Times New Roman" w:eastAsia="Times New Roman" w:hAnsi="Times New Roman" w:cs="Times New Roman"/>
            <w:i/>
          </w:rPr>
          <w:t xml:space="preserve">-like BGCs predicted by </w:t>
        </w:r>
        <w:proofErr w:type="spellStart"/>
        <w:r>
          <w:rPr>
            <w:rFonts w:ascii="Times New Roman" w:eastAsia="Times New Roman" w:hAnsi="Times New Roman" w:cs="Times New Roman"/>
            <w:i/>
          </w:rPr>
          <w:t>antiSMASH</w:t>
        </w:r>
        <w:proofErr w:type="spellEnd"/>
        <w:r>
          <w:rPr>
            <w:rFonts w:ascii="Times New Roman" w:eastAsia="Times New Roman" w:hAnsi="Times New Roman" w:cs="Times New Roman"/>
            <w:i/>
          </w:rPr>
          <w:t xml:space="preserve">, and their coverage within the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w:t>
        </w:r>
        <w:r>
          <w:rPr>
            <w:rFonts w:ascii="Times New Roman" w:eastAsia="Times New Roman" w:hAnsi="Times New Roman" w:cs="Times New Roman"/>
            <w:b/>
            <w:i/>
          </w:rPr>
          <w:t>C</w:t>
        </w:r>
        <w:r>
          <w:rPr>
            <w:rFonts w:ascii="Times New Roman" w:eastAsia="Times New Roman" w:hAnsi="Times New Roman" w:cs="Times New Roman"/>
            <w:i/>
          </w:rPr>
          <w:t xml:space="preserve">) Activity plot of the </w:t>
        </w:r>
        <w:proofErr w:type="spellStart"/>
        <w:r>
          <w:rPr>
            <w:rFonts w:ascii="Times New Roman" w:eastAsia="Times New Roman" w:hAnsi="Times New Roman" w:cs="Times New Roman"/>
            <w:i/>
          </w:rPr>
          <w:t>Minimycin</w:t>
        </w:r>
        <w:proofErr w:type="spellEnd"/>
        <w:r>
          <w:rPr>
            <w:rFonts w:ascii="Times New Roman" w:eastAsia="Times New Roman" w:hAnsi="Times New Roman" w:cs="Times New Roman"/>
            <w:i/>
          </w:rPr>
          <w:t>/</w:t>
        </w:r>
        <w:proofErr w:type="spellStart"/>
        <w:r>
          <w:rPr>
            <w:rFonts w:ascii="Times New Roman" w:eastAsia="Times New Roman" w:hAnsi="Times New Roman" w:cs="Times New Roman"/>
            <w:i/>
          </w:rPr>
          <w:t>dudomycin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across control and salinity stress conditions. (</w:t>
        </w:r>
        <w:r>
          <w:rPr>
            <w:rFonts w:ascii="Times New Roman" w:eastAsia="Times New Roman" w:hAnsi="Times New Roman" w:cs="Times New Roman"/>
            <w:b/>
            <w:i/>
          </w:rPr>
          <w:t>D</w:t>
        </w:r>
        <w:r>
          <w:rPr>
            <w:rFonts w:ascii="Times New Roman" w:eastAsia="Times New Roman" w:hAnsi="Times New Roman" w:cs="Times New Roman"/>
            <w:i/>
          </w:rPr>
          <w:t xml:space="preserve">) A cluster from the </w:t>
        </w:r>
        <w:proofErr w:type="spellStart"/>
        <w:r>
          <w:rPr>
            <w:rFonts w:ascii="Times New Roman" w:eastAsia="Times New Roman" w:hAnsi="Times New Roman" w:cs="Times New Roman"/>
            <w:i/>
          </w:rPr>
          <w:t>iModulome</w:t>
        </w:r>
        <w:proofErr w:type="spellEnd"/>
        <w:r>
          <w:rPr>
            <w:rFonts w:ascii="Times New Roman" w:eastAsia="Times New Roman" w:hAnsi="Times New Roman" w:cs="Times New Roman"/>
            <w:i/>
          </w:rPr>
          <w:t xml:space="preserve"> with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related to iron acquisition across many organisms including Five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from S. </w:t>
        </w:r>
        <w:proofErr w:type="spellStart"/>
        <w:r>
          <w:rPr>
            <w:rFonts w:ascii="Times New Roman" w:eastAsia="Times New Roman" w:hAnsi="Times New Roman" w:cs="Times New Roman"/>
            <w:i/>
          </w:rPr>
          <w:t>albidoflavus</w:t>
        </w:r>
        <w:proofErr w:type="spellEnd"/>
        <w:r>
          <w:rPr>
            <w:rFonts w:ascii="Times New Roman" w:eastAsia="Times New Roman" w:hAnsi="Times New Roman" w:cs="Times New Roman"/>
            <w:i/>
          </w:rPr>
          <w:t xml:space="preserve"> related to NRPS or PKS-like BGCs. (</w:t>
        </w:r>
        <w:r>
          <w:rPr>
            <w:rFonts w:ascii="Times New Roman" w:eastAsia="Times New Roman" w:hAnsi="Times New Roman" w:cs="Times New Roman"/>
            <w:b/>
            <w:i/>
          </w:rPr>
          <w:t>E</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Clustermap</w:t>
        </w:r>
        <w:proofErr w:type="spellEnd"/>
        <w:r>
          <w:rPr>
            <w:rFonts w:ascii="Times New Roman" w:eastAsia="Times New Roman" w:hAnsi="Times New Roman" w:cs="Times New Roman"/>
            <w:i/>
          </w:rPr>
          <w:t xml:space="preserve"> of core genes in the cluster, which are mainly orthologous genes of the </w:t>
        </w:r>
        <w:proofErr w:type="spellStart"/>
        <w:r>
          <w:rPr>
            <w:rFonts w:ascii="Times New Roman" w:eastAsia="Times New Roman" w:hAnsi="Times New Roman" w:cs="Times New Roman"/>
            <w:i/>
          </w:rPr>
          <w:t>enterobactin</w:t>
        </w:r>
        <w:proofErr w:type="spellEnd"/>
        <w:r>
          <w:rPr>
            <w:rFonts w:ascii="Times New Roman" w:eastAsia="Times New Roman" w:hAnsi="Times New Roman" w:cs="Times New Roman"/>
            <w:i/>
          </w:rPr>
          <w:t xml:space="preserve"> synthesis pathway in E. coli.</w:t>
        </w:r>
      </w:ins>
    </w:p>
    <w:p w14:paraId="1B53DBE3" w14:textId="77777777" w:rsidR="009664C4" w:rsidRDefault="009664C4" w:rsidP="00771955">
      <w:pPr>
        <w:rPr>
          <w:ins w:id="880" w:author="Mathias Jönsson" w:date="2025-01-18T14:55:00Z" w16du:dateUtc="2025-01-18T03:55:00Z"/>
          <w:rFonts w:ascii="Times New Roman" w:hAnsi="Times New Roman" w:cs="Times New Roman"/>
          <w:i/>
          <w:iCs/>
        </w:rPr>
      </w:pPr>
    </w:p>
    <w:p w14:paraId="7DDAF475" w14:textId="77777777" w:rsidR="009664C4" w:rsidRDefault="009664C4" w:rsidP="009664C4">
      <w:pPr>
        <w:rPr>
          <w:ins w:id="881" w:author="Mathias Jönsson" w:date="2025-01-18T14:56:00Z" w16du:dateUtc="2025-01-18T03:56:00Z"/>
          <w:rFonts w:ascii="Times New Roman" w:eastAsia="Times New Roman" w:hAnsi="Times New Roman" w:cs="Times New Roman"/>
          <w:i/>
        </w:rPr>
      </w:pPr>
      <w:ins w:id="882" w:author="Mathias Jönsson" w:date="2025-01-18T14:56:00Z" w16du:dateUtc="2025-01-18T03:56:00Z">
        <w:r>
          <w:rPr>
            <w:rFonts w:ascii="Times New Roman" w:eastAsia="Times New Roman" w:hAnsi="Times New Roman" w:cs="Times New Roman"/>
            <w:b/>
            <w:i/>
          </w:rPr>
          <w:t xml:space="preserve">Figure 5. Activities of uncharacterized </w:t>
        </w:r>
        <w:proofErr w:type="spellStart"/>
        <w:r>
          <w:rPr>
            <w:rFonts w:ascii="Times New Roman" w:eastAsia="Times New Roman" w:hAnsi="Times New Roman" w:cs="Times New Roman"/>
            <w:b/>
            <w:i/>
          </w:rPr>
          <w:t>iModulons</w:t>
        </w:r>
        <w:proofErr w:type="spellEnd"/>
        <w:r>
          <w:rPr>
            <w:rFonts w:ascii="Times New Roman" w:eastAsia="Times New Roman" w:hAnsi="Times New Roman" w:cs="Times New Roman"/>
            <w:b/>
            <w:i/>
          </w:rPr>
          <w:t>.</w:t>
        </w:r>
        <w:r>
          <w:rPr>
            <w:rFonts w:ascii="Times New Roman" w:eastAsia="Times New Roman" w:hAnsi="Times New Roman" w:cs="Times New Roman"/>
            <w:i/>
          </w:rPr>
          <w:t xml:space="preserve"> (</w:t>
        </w:r>
        <w:r>
          <w:rPr>
            <w:rFonts w:ascii="Times New Roman" w:eastAsia="Times New Roman" w:hAnsi="Times New Roman" w:cs="Times New Roman"/>
            <w:b/>
            <w:i/>
          </w:rPr>
          <w:t>A</w:t>
        </w:r>
        <w:r>
          <w:rPr>
            <w:rFonts w:ascii="Times New Roman" w:eastAsia="Times New Roman" w:hAnsi="Times New Roman" w:cs="Times New Roman"/>
            <w:i/>
          </w:rPr>
          <w:t xml:space="preserve">) Scatterplot of gene weights between the UC-6 and Paulomycin-1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Dashed lines indicate the upper and lower thresholds of the respective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Red genes are members of both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with high activity in UC-6 and low activity in Paulomycin-1. (</w:t>
        </w:r>
        <w:r>
          <w:rPr>
            <w:rFonts w:ascii="Times New Roman" w:eastAsia="Times New Roman" w:hAnsi="Times New Roman" w:cs="Times New Roman"/>
            <w:b/>
            <w:i/>
          </w:rPr>
          <w:t>B</w:t>
        </w:r>
        <w:r>
          <w:rPr>
            <w:rFonts w:ascii="Times New Roman" w:eastAsia="Times New Roman" w:hAnsi="Times New Roman" w:cs="Times New Roman"/>
            <w:i/>
          </w:rPr>
          <w:t xml:space="preserve">) Activity of UC-6 and Paulomycin-1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across all samples shows conditions which activate the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Paulomycin-1 is for example down-regulated in solid cultures while UC-6 is upregulated.</w:t>
        </w:r>
      </w:ins>
    </w:p>
    <w:p w14:paraId="007C3D38" w14:textId="77777777" w:rsidR="009664C4" w:rsidRDefault="009664C4" w:rsidP="00771955">
      <w:pPr>
        <w:rPr>
          <w:ins w:id="883" w:author="Mathias Jönsson" w:date="2025-01-18T14:56:00Z" w16du:dateUtc="2025-01-18T03:56:00Z"/>
          <w:rFonts w:ascii="Times New Roman" w:hAnsi="Times New Roman" w:cs="Times New Roman"/>
          <w:i/>
          <w:iCs/>
        </w:rPr>
      </w:pPr>
    </w:p>
    <w:p w14:paraId="04B285C4" w14:textId="1A6B5403" w:rsidR="009664C4" w:rsidRPr="009664C4" w:rsidRDefault="009664C4" w:rsidP="00771955">
      <w:pPr>
        <w:rPr>
          <w:ins w:id="884" w:author="Mathias Jönsson" w:date="2025-01-18T14:55:00Z" w16du:dateUtc="2025-01-18T03:55:00Z"/>
          <w:rFonts w:ascii="Times New Roman" w:eastAsia="Times New Roman" w:hAnsi="Times New Roman" w:cs="Times New Roman"/>
          <w:b/>
          <w:i/>
          <w:rPrChange w:id="885" w:author="Mathias Jönsson" w:date="2025-01-18T14:56:00Z" w16du:dateUtc="2025-01-18T03:56:00Z">
            <w:rPr>
              <w:ins w:id="886" w:author="Mathias Jönsson" w:date="2025-01-18T14:55:00Z" w16du:dateUtc="2025-01-18T03:55:00Z"/>
              <w:rFonts w:ascii="Times New Roman" w:hAnsi="Times New Roman" w:cs="Times New Roman"/>
              <w:i/>
              <w:iCs/>
            </w:rPr>
          </w:rPrChange>
        </w:rPr>
      </w:pPr>
      <w:ins w:id="887" w:author="Mathias Jönsson" w:date="2025-01-18T14:56:00Z" w16du:dateUtc="2025-01-18T03:56:00Z">
        <w:r>
          <w:rPr>
            <w:rFonts w:ascii="Times New Roman" w:eastAsia="Times New Roman" w:hAnsi="Times New Roman" w:cs="Times New Roman"/>
            <w:b/>
            <w:i/>
          </w:rPr>
          <w:t xml:space="preserve">Figure 6. Sigma and related factors activity with </w:t>
        </w:r>
        <w:proofErr w:type="spellStart"/>
        <w:r>
          <w:rPr>
            <w:rFonts w:ascii="Times New Roman" w:eastAsia="Times New Roman" w:hAnsi="Times New Roman" w:cs="Times New Roman"/>
            <w:b/>
            <w:i/>
          </w:rPr>
          <w:t>iModulons</w:t>
        </w:r>
        <w:proofErr w:type="spellEnd"/>
        <w:r>
          <w:rPr>
            <w:rFonts w:ascii="Times New Roman" w:eastAsia="Times New Roman" w:hAnsi="Times New Roman" w:cs="Times New Roman"/>
            <w:b/>
            <w:i/>
          </w:rPr>
          <w:t>.</w:t>
        </w:r>
        <w:r>
          <w:rPr>
            <w:rFonts w:ascii="Times New Roman" w:eastAsia="Times New Roman" w:hAnsi="Times New Roman" w:cs="Times New Roman"/>
            <w:i/>
          </w:rPr>
          <w:t xml:space="preserve"> Gene/</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Network analysis of Sigma, anti-sigma, anti-anti-sigma factors (circles), and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(diamonds) activities across the transcriptional compendium. Node size depicts the number of connections in the network. Nodes in the clusters are significantly correlated. </w:t>
        </w:r>
        <w:r>
          <w:rPr>
            <w:rFonts w:ascii="Times New Roman" w:eastAsia="Times New Roman" w:hAnsi="Times New Roman" w:cs="Times New Roman"/>
            <w:b/>
            <w:i/>
          </w:rPr>
          <w:t xml:space="preserve"> </w:t>
        </w:r>
      </w:ins>
    </w:p>
    <w:p w14:paraId="29123C2D" w14:textId="77777777" w:rsidR="009664C4" w:rsidRPr="009664C4" w:rsidRDefault="009664C4" w:rsidP="00771955">
      <w:pPr>
        <w:rPr>
          <w:rFonts w:ascii="Times New Roman" w:hAnsi="Times New Roman" w:cs="Times New Roman"/>
          <w:i/>
          <w:iCs/>
          <w:rPrChange w:id="888" w:author="Mathias Jönsson" w:date="2025-01-18T14:53:00Z" w16du:dateUtc="2025-01-18T03:53:00Z">
            <w:rPr/>
          </w:rPrChange>
        </w:rPr>
      </w:pPr>
    </w:p>
    <w:p w14:paraId="204C4F06" w14:textId="57693AB8" w:rsidR="00771955" w:rsidRPr="00771955" w:rsidRDefault="00771955">
      <w:pPr>
        <w:pStyle w:val="Heading2"/>
        <w:pPrChange w:id="889" w:author="Mathias Jönsson" w:date="2025-01-18T11:19:00Z" w16du:dateUtc="2025-01-18T00:19:00Z">
          <w:pPr/>
        </w:pPrChange>
      </w:pPr>
      <w:r>
        <w:t>Main tables and legends</w:t>
      </w:r>
    </w:p>
    <w:p w14:paraId="288BA99D" w14:textId="77777777" w:rsidR="009664C4" w:rsidRDefault="009664C4" w:rsidP="009664C4">
      <w:pPr>
        <w:rPr>
          <w:ins w:id="890" w:author="Mathias Jönsson" w:date="2025-01-18T14:56:00Z" w16du:dateUtc="2025-01-18T03:56:00Z"/>
          <w:sz w:val="20"/>
          <w:szCs w:val="20"/>
        </w:rPr>
      </w:pPr>
      <w:ins w:id="891" w:author="Mathias Jönsson" w:date="2025-01-18T14:56:00Z" w16du:dateUtc="2025-01-18T03:56:00Z">
        <w:r>
          <w:rPr>
            <w:rFonts w:ascii="Times New Roman" w:eastAsia="Times New Roman" w:hAnsi="Times New Roman" w:cs="Times New Roman"/>
            <w:b/>
            <w:i/>
          </w:rPr>
          <w:t xml:space="preserve">Table 1. Biosynthetic gene cluster representation in </w:t>
        </w:r>
        <w:proofErr w:type="spellStart"/>
        <w:r>
          <w:rPr>
            <w:rFonts w:ascii="Times New Roman" w:eastAsia="Times New Roman" w:hAnsi="Times New Roman" w:cs="Times New Roman"/>
            <w:b/>
            <w:i/>
          </w:rPr>
          <w:t>iModulons</w:t>
        </w:r>
        <w:proofErr w:type="spellEnd"/>
        <w:r>
          <w:rPr>
            <w:rFonts w:ascii="Times New Roman" w:eastAsia="Times New Roman" w:hAnsi="Times New Roman" w:cs="Times New Roman"/>
            <w:b/>
            <w:i/>
          </w:rPr>
          <w:t xml:space="preserve">. </w:t>
        </w:r>
        <w:r>
          <w:rPr>
            <w:rFonts w:ascii="Times New Roman" w:eastAsia="Times New Roman" w:hAnsi="Times New Roman" w:cs="Times New Roman"/>
            <w:i/>
          </w:rPr>
          <w:t xml:space="preserve">List of </w:t>
        </w:r>
        <w:proofErr w:type="spellStart"/>
        <w:r>
          <w:rPr>
            <w:rFonts w:ascii="Times New Roman" w:eastAsia="Times New Roman" w:hAnsi="Times New Roman" w:cs="Times New Roman"/>
            <w:i/>
          </w:rPr>
          <w:t>antiSMASH</w:t>
        </w:r>
        <w:proofErr w:type="spellEnd"/>
        <w:r>
          <w:rPr>
            <w:rFonts w:ascii="Times New Roman" w:eastAsia="Times New Roman" w:hAnsi="Times New Roman" w:cs="Times New Roman"/>
            <w:i/>
          </w:rPr>
          <w:t xml:space="preserve"> predicted BGC regions and corresponding </w:t>
        </w:r>
        <w:proofErr w:type="spellStart"/>
        <w:r>
          <w:rPr>
            <w:rFonts w:ascii="Times New Roman" w:eastAsia="Times New Roman" w:hAnsi="Times New Roman" w:cs="Times New Roman"/>
            <w:i/>
          </w:rPr>
          <w:t>iModulons</w:t>
        </w:r>
        <w:proofErr w:type="spellEnd"/>
        <w:r>
          <w:rPr>
            <w:rFonts w:ascii="Times New Roman" w:eastAsia="Times New Roman" w:hAnsi="Times New Roman" w:cs="Times New Roman"/>
            <w:i/>
          </w:rPr>
          <w:t xml:space="preserve">. The coverage represents the percentage of genes from the </w:t>
        </w:r>
        <w:proofErr w:type="spellStart"/>
        <w:r>
          <w:rPr>
            <w:rFonts w:ascii="Times New Roman" w:eastAsia="Times New Roman" w:hAnsi="Times New Roman" w:cs="Times New Roman"/>
            <w:i/>
          </w:rPr>
          <w:t>antiSMASH</w:t>
        </w:r>
        <w:proofErr w:type="spellEnd"/>
        <w:r>
          <w:rPr>
            <w:rFonts w:ascii="Times New Roman" w:eastAsia="Times New Roman" w:hAnsi="Times New Roman" w:cs="Times New Roman"/>
            <w:i/>
          </w:rPr>
          <w:t xml:space="preserve"> predicted BGC region that is present in the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w:t>
        </w:r>
      </w:ins>
      <w:customXmlInsRangeStart w:id="892" w:author="Mathias Jönsson" w:date="2025-01-18T14:56:00Z"/>
      <w:sdt>
        <w:sdtPr>
          <w:tag w:val="goog_rdk_81"/>
          <w:id w:val="-616452321"/>
        </w:sdtPr>
        <w:sdtContent>
          <w:customXmlInsRangeEnd w:id="892"/>
          <w:customXmlInsRangeStart w:id="893" w:author="Mathias Jönsson" w:date="2025-01-18T14:56:00Z"/>
        </w:sdtContent>
      </w:sdt>
      <w:customXmlInsRangeEnd w:id="893"/>
      <w:customXmlInsRangeStart w:id="894" w:author="Mathias Jönsson" w:date="2025-01-18T14:56:00Z"/>
      <w:sdt>
        <w:sdtPr>
          <w:tag w:val="goog_rdk_82"/>
          <w:id w:val="-1449775013"/>
        </w:sdtPr>
        <w:sdtContent>
          <w:customXmlInsRangeEnd w:id="894"/>
          <w:ins w:id="895" w:author="Mathias Jönsson" w:date="2025-01-18T14:56:00Z" w16du:dateUtc="2025-01-18T03:56:00Z">
            <w:r>
              <w:rPr>
                <w:rFonts w:ascii="Times New Roman" w:eastAsia="Times New Roman" w:hAnsi="Times New Roman" w:cs="Times New Roman"/>
                <w:i/>
              </w:rPr>
              <w:t>The highest activity column</w:t>
            </w:r>
          </w:ins>
          <w:customXmlInsRangeStart w:id="896" w:author="Mathias Jönsson" w:date="2025-01-18T14:56:00Z"/>
        </w:sdtContent>
      </w:sdt>
      <w:customXmlInsRangeEnd w:id="896"/>
      <w:ins w:id="897" w:author="Mathias Jönsson" w:date="2025-01-18T14:56:00Z" w16du:dateUtc="2025-01-18T03:56:00Z">
        <w:r>
          <w:rPr>
            <w:rFonts w:ascii="Times New Roman" w:eastAsia="Times New Roman" w:hAnsi="Times New Roman" w:cs="Times New Roman"/>
            <w:i/>
          </w:rPr>
          <w:t xml:space="preserve"> depicts the growth conditions of the samples with the highest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 xml:space="preserve"> activation scores. The motif column shows the IUPAC ambiguity codes of the top enriched motif for the operons and genes in the </w:t>
        </w:r>
        <w:proofErr w:type="spellStart"/>
        <w:r>
          <w:rPr>
            <w:rFonts w:ascii="Times New Roman" w:eastAsia="Times New Roman" w:hAnsi="Times New Roman" w:cs="Times New Roman"/>
            <w:i/>
          </w:rPr>
          <w:t>iModulon</w:t>
        </w:r>
        <w:proofErr w:type="spellEnd"/>
        <w:r>
          <w:rPr>
            <w:rFonts w:ascii="Times New Roman" w:eastAsia="Times New Roman" w:hAnsi="Times New Roman" w:cs="Times New Roman"/>
            <w:i/>
          </w:rPr>
          <w:t>.</w:t>
        </w:r>
      </w:ins>
    </w:p>
    <w:p w14:paraId="10F6B279" w14:textId="77777777" w:rsidR="009664C4" w:rsidRDefault="009664C4" w:rsidP="009664C4">
      <w:pPr>
        <w:rPr>
          <w:ins w:id="898" w:author="Mathias Jönsson" w:date="2025-01-18T14:56:00Z" w16du:dateUtc="2025-01-18T03:56:00Z"/>
          <w:rFonts w:ascii="Times New Roman" w:eastAsia="Times New Roman" w:hAnsi="Times New Roman" w:cs="Times New Roman"/>
        </w:rPr>
      </w:pPr>
    </w:p>
    <w:tbl>
      <w:tblPr>
        <w:tblStyle w:val="a1"/>
        <w:tblW w:w="9025" w:type="dxa"/>
        <w:tblBorders>
          <w:top w:val="nil"/>
          <w:left w:val="nil"/>
          <w:bottom w:val="nil"/>
          <w:right w:val="nil"/>
          <w:insideH w:val="nil"/>
          <w:insideV w:val="nil"/>
        </w:tblBorders>
        <w:tblLayout w:type="fixed"/>
        <w:tblLook w:val="0600" w:firstRow="0" w:lastRow="0" w:firstColumn="0" w:lastColumn="0" w:noHBand="1" w:noVBand="1"/>
      </w:tblPr>
      <w:tblGrid>
        <w:gridCol w:w="1781"/>
        <w:gridCol w:w="1275"/>
        <w:gridCol w:w="705"/>
        <w:gridCol w:w="431"/>
        <w:gridCol w:w="1144"/>
        <w:gridCol w:w="3689"/>
      </w:tblGrid>
      <w:tr w:rsidR="009664C4" w14:paraId="1C13F31E" w14:textId="77777777" w:rsidTr="00CE2BAF">
        <w:trPr>
          <w:trHeight w:val="495"/>
          <w:ins w:id="899" w:author="Mathias Jönsson" w:date="2025-01-18T14:56:00Z"/>
        </w:trPr>
        <w:tc>
          <w:tcPr>
            <w:tcW w:w="1781" w:type="dxa"/>
            <w:tcBorders>
              <w:top w:val="nil"/>
              <w:left w:val="nil"/>
              <w:bottom w:val="single" w:sz="24" w:space="0" w:color="000000"/>
              <w:right w:val="nil"/>
            </w:tcBorders>
            <w:tcMar>
              <w:top w:w="0" w:type="dxa"/>
              <w:left w:w="100" w:type="dxa"/>
              <w:bottom w:w="0" w:type="dxa"/>
              <w:right w:w="100" w:type="dxa"/>
            </w:tcMar>
            <w:vAlign w:val="bottom"/>
          </w:tcPr>
          <w:p w14:paraId="6329758A" w14:textId="77777777" w:rsidR="009664C4" w:rsidRDefault="009664C4" w:rsidP="00CE2BAF">
            <w:pPr>
              <w:rPr>
                <w:ins w:id="900" w:author="Mathias Jönsson" w:date="2025-01-18T14:56:00Z" w16du:dateUtc="2025-01-18T03:56:00Z"/>
                <w:b/>
                <w:sz w:val="16"/>
                <w:szCs w:val="16"/>
              </w:rPr>
            </w:pPr>
            <w:proofErr w:type="spellStart"/>
            <w:ins w:id="901" w:author="Mathias Jönsson" w:date="2025-01-18T14:56:00Z" w16du:dateUtc="2025-01-18T03:56:00Z">
              <w:r>
                <w:rPr>
                  <w:b/>
                  <w:sz w:val="16"/>
                  <w:szCs w:val="16"/>
                </w:rPr>
                <w:t>iModulon</w:t>
              </w:r>
              <w:proofErr w:type="spellEnd"/>
            </w:ins>
          </w:p>
        </w:tc>
        <w:tc>
          <w:tcPr>
            <w:tcW w:w="1275" w:type="dxa"/>
            <w:tcBorders>
              <w:top w:val="nil"/>
              <w:left w:val="nil"/>
              <w:bottom w:val="single" w:sz="24" w:space="0" w:color="000000"/>
              <w:right w:val="nil"/>
            </w:tcBorders>
            <w:tcMar>
              <w:top w:w="0" w:type="dxa"/>
              <w:left w:w="100" w:type="dxa"/>
              <w:bottom w:w="0" w:type="dxa"/>
              <w:right w:w="100" w:type="dxa"/>
            </w:tcMar>
            <w:vAlign w:val="bottom"/>
          </w:tcPr>
          <w:p w14:paraId="488F2811" w14:textId="77777777" w:rsidR="009664C4" w:rsidRDefault="009664C4" w:rsidP="00CE2BAF">
            <w:pPr>
              <w:rPr>
                <w:ins w:id="902" w:author="Mathias Jönsson" w:date="2025-01-18T14:56:00Z" w16du:dateUtc="2025-01-18T03:56:00Z"/>
                <w:b/>
                <w:sz w:val="16"/>
                <w:szCs w:val="16"/>
              </w:rPr>
            </w:pPr>
            <w:proofErr w:type="spellStart"/>
            <w:ins w:id="903" w:author="Mathias Jönsson" w:date="2025-01-18T14:56:00Z" w16du:dateUtc="2025-01-18T03:56:00Z">
              <w:r>
                <w:rPr>
                  <w:b/>
                  <w:sz w:val="16"/>
                  <w:szCs w:val="16"/>
                </w:rPr>
                <w:t>antiSMASH</w:t>
              </w:r>
              <w:proofErr w:type="spellEnd"/>
              <w:r>
                <w:rPr>
                  <w:b/>
                  <w:sz w:val="16"/>
                  <w:szCs w:val="16"/>
                </w:rPr>
                <w:t xml:space="preserve"> BGC</w:t>
              </w:r>
            </w:ins>
          </w:p>
        </w:tc>
        <w:tc>
          <w:tcPr>
            <w:tcW w:w="1136" w:type="dxa"/>
            <w:gridSpan w:val="2"/>
            <w:tcBorders>
              <w:top w:val="nil"/>
              <w:left w:val="nil"/>
              <w:bottom w:val="single" w:sz="24" w:space="0" w:color="000000"/>
              <w:right w:val="nil"/>
            </w:tcBorders>
            <w:tcMar>
              <w:top w:w="0" w:type="dxa"/>
              <w:left w:w="100" w:type="dxa"/>
              <w:bottom w:w="0" w:type="dxa"/>
              <w:right w:w="100" w:type="dxa"/>
            </w:tcMar>
            <w:vAlign w:val="bottom"/>
          </w:tcPr>
          <w:p w14:paraId="3700F476" w14:textId="77777777" w:rsidR="009664C4" w:rsidRDefault="009664C4" w:rsidP="00CE2BAF">
            <w:pPr>
              <w:rPr>
                <w:ins w:id="904" w:author="Mathias Jönsson" w:date="2025-01-18T14:56:00Z" w16du:dateUtc="2025-01-18T03:56:00Z"/>
                <w:b/>
                <w:sz w:val="16"/>
                <w:szCs w:val="16"/>
              </w:rPr>
            </w:pPr>
            <w:ins w:id="905" w:author="Mathias Jönsson" w:date="2025-01-18T14:56:00Z" w16du:dateUtc="2025-01-18T03:56:00Z">
              <w:r>
                <w:rPr>
                  <w:b/>
                  <w:sz w:val="16"/>
                  <w:szCs w:val="16"/>
                </w:rPr>
                <w:t>Coverage (%)</w:t>
              </w:r>
            </w:ins>
          </w:p>
        </w:tc>
        <w:tc>
          <w:tcPr>
            <w:tcW w:w="1144" w:type="dxa"/>
            <w:tcBorders>
              <w:top w:val="nil"/>
              <w:left w:val="nil"/>
              <w:bottom w:val="single" w:sz="24" w:space="0" w:color="000000"/>
              <w:right w:val="nil"/>
            </w:tcBorders>
            <w:shd w:val="clear" w:color="auto" w:fill="auto"/>
            <w:tcMar>
              <w:top w:w="0" w:type="dxa"/>
              <w:left w:w="100" w:type="dxa"/>
              <w:bottom w:w="0" w:type="dxa"/>
              <w:right w:w="100" w:type="dxa"/>
            </w:tcMar>
            <w:vAlign w:val="bottom"/>
          </w:tcPr>
          <w:p w14:paraId="3AAF1601" w14:textId="77777777" w:rsidR="009664C4" w:rsidRDefault="009664C4" w:rsidP="00CE2BAF">
            <w:pPr>
              <w:rPr>
                <w:ins w:id="906" w:author="Mathias Jönsson" w:date="2025-01-18T14:56:00Z" w16du:dateUtc="2025-01-18T03:56:00Z"/>
                <w:b/>
                <w:sz w:val="16"/>
                <w:szCs w:val="16"/>
              </w:rPr>
            </w:pPr>
            <w:ins w:id="907" w:author="Mathias Jönsson" w:date="2025-01-18T14:56:00Z" w16du:dateUtc="2025-01-18T03:56:00Z">
              <w:r>
                <w:rPr>
                  <w:b/>
                  <w:sz w:val="16"/>
                  <w:szCs w:val="16"/>
                </w:rPr>
                <w:t>Highest activity</w:t>
              </w:r>
            </w:ins>
          </w:p>
        </w:tc>
        <w:tc>
          <w:tcPr>
            <w:tcW w:w="3689" w:type="dxa"/>
            <w:tcBorders>
              <w:top w:val="nil"/>
              <w:left w:val="nil"/>
              <w:bottom w:val="single" w:sz="24" w:space="0" w:color="000000"/>
              <w:right w:val="nil"/>
            </w:tcBorders>
            <w:shd w:val="clear" w:color="auto" w:fill="auto"/>
            <w:tcMar>
              <w:top w:w="0" w:type="dxa"/>
              <w:left w:w="100" w:type="dxa"/>
              <w:bottom w:w="0" w:type="dxa"/>
              <w:right w:w="100" w:type="dxa"/>
            </w:tcMar>
            <w:vAlign w:val="bottom"/>
          </w:tcPr>
          <w:p w14:paraId="69EBF49C" w14:textId="77777777" w:rsidR="009664C4" w:rsidRDefault="009664C4" w:rsidP="00CE2BAF">
            <w:pPr>
              <w:rPr>
                <w:ins w:id="908" w:author="Mathias Jönsson" w:date="2025-01-18T14:56:00Z" w16du:dateUtc="2025-01-18T03:56:00Z"/>
                <w:b/>
                <w:sz w:val="16"/>
                <w:szCs w:val="16"/>
              </w:rPr>
            </w:pPr>
            <w:ins w:id="909" w:author="Mathias Jönsson" w:date="2025-01-18T14:56:00Z" w16du:dateUtc="2025-01-18T03:56:00Z">
              <w:r>
                <w:rPr>
                  <w:b/>
                  <w:sz w:val="16"/>
                  <w:szCs w:val="16"/>
                </w:rPr>
                <w:t>Motif</w:t>
              </w:r>
            </w:ins>
          </w:p>
        </w:tc>
      </w:tr>
      <w:tr w:rsidR="009664C4" w14:paraId="43ED5D41" w14:textId="77777777" w:rsidTr="00CE2BAF">
        <w:trPr>
          <w:trHeight w:val="480"/>
          <w:ins w:id="910"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446295B2" w14:textId="77777777" w:rsidR="009664C4" w:rsidRDefault="009664C4" w:rsidP="00CE2BAF">
            <w:pPr>
              <w:rPr>
                <w:ins w:id="911" w:author="Mathias Jönsson" w:date="2025-01-18T14:56:00Z" w16du:dateUtc="2025-01-18T03:56:00Z"/>
                <w:sz w:val="16"/>
                <w:szCs w:val="16"/>
              </w:rPr>
            </w:pPr>
            <w:ins w:id="912" w:author="Mathias Jönsson" w:date="2025-01-18T14:56:00Z" w16du:dateUtc="2025-01-18T03:56:00Z">
              <w:r>
                <w:rPr>
                  <w:sz w:val="16"/>
                  <w:szCs w:val="16"/>
                </w:rPr>
                <w:t>BGC-1 related</w:t>
              </w:r>
            </w:ins>
          </w:p>
        </w:tc>
        <w:tc>
          <w:tcPr>
            <w:tcW w:w="1275" w:type="dxa"/>
            <w:tcBorders>
              <w:top w:val="nil"/>
              <w:left w:val="nil"/>
              <w:bottom w:val="nil"/>
              <w:right w:val="nil"/>
            </w:tcBorders>
            <w:shd w:val="clear" w:color="auto" w:fill="auto"/>
            <w:tcMar>
              <w:top w:w="0" w:type="dxa"/>
              <w:left w:w="100" w:type="dxa"/>
              <w:bottom w:w="0" w:type="dxa"/>
              <w:right w:w="100" w:type="dxa"/>
            </w:tcMar>
          </w:tcPr>
          <w:p w14:paraId="1515B8AA" w14:textId="77777777" w:rsidR="009664C4" w:rsidRDefault="009664C4" w:rsidP="00CE2BAF">
            <w:pPr>
              <w:rPr>
                <w:ins w:id="913" w:author="Mathias Jönsson" w:date="2025-01-18T14:56:00Z" w16du:dateUtc="2025-01-18T03:56:00Z"/>
                <w:sz w:val="16"/>
                <w:szCs w:val="16"/>
              </w:rPr>
            </w:pPr>
            <w:ins w:id="914" w:author="Mathias Jönsson" w:date="2025-01-18T14:56:00Z" w16du:dateUtc="2025-01-18T03:56:00Z">
              <w:r>
                <w:rPr>
                  <w:sz w:val="16"/>
                  <w:szCs w:val="16"/>
                </w:rPr>
                <w:t>Region 1</w:t>
              </w:r>
            </w:ins>
          </w:p>
        </w:tc>
        <w:tc>
          <w:tcPr>
            <w:tcW w:w="705" w:type="dxa"/>
            <w:tcBorders>
              <w:top w:val="nil"/>
              <w:left w:val="nil"/>
              <w:bottom w:val="nil"/>
              <w:right w:val="nil"/>
            </w:tcBorders>
            <w:shd w:val="clear" w:color="auto" w:fill="auto"/>
            <w:tcMar>
              <w:top w:w="0" w:type="dxa"/>
              <w:left w:w="100" w:type="dxa"/>
              <w:bottom w:w="0" w:type="dxa"/>
              <w:right w:w="100" w:type="dxa"/>
            </w:tcMar>
          </w:tcPr>
          <w:p w14:paraId="7D5A13EB" w14:textId="77777777" w:rsidR="009664C4" w:rsidRDefault="009664C4" w:rsidP="00CE2BAF">
            <w:pPr>
              <w:jc w:val="right"/>
              <w:rPr>
                <w:ins w:id="915" w:author="Mathias Jönsson" w:date="2025-01-18T14:56:00Z" w16du:dateUtc="2025-01-18T03:56:00Z"/>
                <w:sz w:val="16"/>
                <w:szCs w:val="16"/>
              </w:rPr>
            </w:pPr>
            <w:ins w:id="916" w:author="Mathias Jönsson" w:date="2025-01-18T14:56:00Z" w16du:dateUtc="2025-01-18T03:56:00Z">
              <w:r>
                <w:rPr>
                  <w:sz w:val="16"/>
                  <w:szCs w:val="16"/>
                </w:rPr>
                <w:t>25.00</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03BB0720" w14:textId="77777777" w:rsidR="009664C4" w:rsidRDefault="009664C4" w:rsidP="00CE2BAF">
            <w:pPr>
              <w:jc w:val="right"/>
              <w:rPr>
                <w:ins w:id="917" w:author="Mathias Jönsson" w:date="2025-01-18T14:56:00Z" w16du:dateUtc="2025-01-18T03:56:00Z"/>
                <w:sz w:val="16"/>
                <w:szCs w:val="16"/>
              </w:rPr>
            </w:pPr>
            <w:ins w:id="918" w:author="Mathias Jönsson" w:date="2025-01-18T14:56:00Z" w16du:dateUtc="2025-01-18T03:56:00Z">
              <w:r>
                <w:rPr>
                  <w:sz w:val="16"/>
                  <w:szCs w:val="16"/>
                </w:rPr>
                <w:t>Solid culture</w:t>
              </w:r>
            </w:ins>
          </w:p>
        </w:tc>
        <w:tc>
          <w:tcPr>
            <w:tcW w:w="3689" w:type="dxa"/>
            <w:tcBorders>
              <w:top w:val="nil"/>
              <w:left w:val="nil"/>
              <w:bottom w:val="nil"/>
              <w:right w:val="nil"/>
            </w:tcBorders>
            <w:shd w:val="clear" w:color="auto" w:fill="auto"/>
            <w:tcMar>
              <w:top w:w="0" w:type="dxa"/>
              <w:left w:w="100" w:type="dxa"/>
              <w:bottom w:w="0" w:type="dxa"/>
              <w:right w:w="100" w:type="dxa"/>
            </w:tcMar>
          </w:tcPr>
          <w:p w14:paraId="390D07B4" w14:textId="77777777" w:rsidR="009664C4" w:rsidRDefault="009664C4" w:rsidP="00CE2BAF">
            <w:pPr>
              <w:rPr>
                <w:ins w:id="919" w:author="Mathias Jönsson" w:date="2025-01-18T14:56:00Z" w16du:dateUtc="2025-01-18T03:56:00Z"/>
                <w:sz w:val="16"/>
                <w:szCs w:val="16"/>
              </w:rPr>
            </w:pPr>
            <w:ins w:id="920" w:author="Mathias Jönsson" w:date="2025-01-18T14:56:00Z" w16du:dateUtc="2025-01-18T03:56:00Z">
              <w:r>
                <w:rPr>
                  <w:sz w:val="16"/>
                  <w:szCs w:val="16"/>
                </w:rPr>
                <w:t>CCYBGDSCAGVMSCTTGMCCKCCWGGDCGVCGTCSTCMHC</w:t>
              </w:r>
            </w:ins>
          </w:p>
        </w:tc>
      </w:tr>
      <w:tr w:rsidR="009664C4" w14:paraId="632A69FF" w14:textId="77777777" w:rsidTr="00CE2BAF">
        <w:trPr>
          <w:trHeight w:val="480"/>
          <w:ins w:id="921"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041F70CA" w14:textId="77777777" w:rsidR="009664C4" w:rsidRDefault="009664C4" w:rsidP="00CE2BAF">
            <w:pPr>
              <w:rPr>
                <w:ins w:id="922" w:author="Mathias Jönsson" w:date="2025-01-18T14:56:00Z" w16du:dateUtc="2025-01-18T03:56:00Z"/>
                <w:sz w:val="16"/>
                <w:szCs w:val="16"/>
              </w:rPr>
            </w:pPr>
            <w:ins w:id="923" w:author="Mathias Jönsson" w:date="2025-01-18T14:56:00Z" w16du:dateUtc="2025-01-18T03:56:00Z">
              <w:r>
                <w:rPr>
                  <w:sz w:val="16"/>
                  <w:szCs w:val="16"/>
                </w:rPr>
                <w:t>SGR PTMs</w:t>
              </w:r>
            </w:ins>
          </w:p>
        </w:tc>
        <w:tc>
          <w:tcPr>
            <w:tcW w:w="1275" w:type="dxa"/>
            <w:tcBorders>
              <w:top w:val="nil"/>
              <w:left w:val="nil"/>
              <w:bottom w:val="nil"/>
              <w:right w:val="nil"/>
            </w:tcBorders>
            <w:shd w:val="clear" w:color="auto" w:fill="auto"/>
            <w:tcMar>
              <w:top w:w="0" w:type="dxa"/>
              <w:left w:w="100" w:type="dxa"/>
              <w:bottom w:w="0" w:type="dxa"/>
              <w:right w:w="100" w:type="dxa"/>
            </w:tcMar>
          </w:tcPr>
          <w:p w14:paraId="4536B79F" w14:textId="77777777" w:rsidR="009664C4" w:rsidRDefault="009664C4" w:rsidP="00CE2BAF">
            <w:pPr>
              <w:rPr>
                <w:ins w:id="924" w:author="Mathias Jönsson" w:date="2025-01-18T14:56:00Z" w16du:dateUtc="2025-01-18T03:56:00Z"/>
                <w:sz w:val="16"/>
                <w:szCs w:val="16"/>
              </w:rPr>
            </w:pPr>
            <w:ins w:id="925" w:author="Mathias Jönsson" w:date="2025-01-18T14:56:00Z" w16du:dateUtc="2025-01-18T03:56:00Z">
              <w:r>
                <w:rPr>
                  <w:sz w:val="16"/>
                  <w:szCs w:val="16"/>
                </w:rPr>
                <w:t>SGR PTMs</w:t>
              </w:r>
            </w:ins>
          </w:p>
        </w:tc>
        <w:tc>
          <w:tcPr>
            <w:tcW w:w="705" w:type="dxa"/>
            <w:tcBorders>
              <w:top w:val="nil"/>
              <w:left w:val="nil"/>
              <w:bottom w:val="nil"/>
              <w:right w:val="nil"/>
            </w:tcBorders>
            <w:shd w:val="clear" w:color="auto" w:fill="auto"/>
            <w:tcMar>
              <w:top w:w="0" w:type="dxa"/>
              <w:left w:w="100" w:type="dxa"/>
              <w:bottom w:w="0" w:type="dxa"/>
              <w:right w:w="100" w:type="dxa"/>
            </w:tcMar>
          </w:tcPr>
          <w:p w14:paraId="5F2F181D" w14:textId="77777777" w:rsidR="009664C4" w:rsidRDefault="009664C4" w:rsidP="00CE2BAF">
            <w:pPr>
              <w:jc w:val="right"/>
              <w:rPr>
                <w:ins w:id="926" w:author="Mathias Jönsson" w:date="2025-01-18T14:56:00Z" w16du:dateUtc="2025-01-18T03:56:00Z"/>
                <w:sz w:val="16"/>
                <w:szCs w:val="16"/>
              </w:rPr>
            </w:pPr>
            <w:ins w:id="927" w:author="Mathias Jönsson" w:date="2025-01-18T14:56:00Z" w16du:dateUtc="2025-01-18T03:56:00Z">
              <w:r>
                <w:rPr>
                  <w:sz w:val="16"/>
                  <w:szCs w:val="16"/>
                </w:rPr>
                <w:t>48.28</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2CBD0A12" w14:textId="77777777" w:rsidR="009664C4" w:rsidRDefault="009664C4" w:rsidP="00CE2BAF">
            <w:pPr>
              <w:jc w:val="right"/>
              <w:rPr>
                <w:ins w:id="928" w:author="Mathias Jönsson" w:date="2025-01-18T14:56:00Z" w16du:dateUtc="2025-01-18T03:56:00Z"/>
                <w:sz w:val="16"/>
                <w:szCs w:val="16"/>
              </w:rPr>
            </w:pPr>
            <w:ins w:id="929" w:author="Mathias Jönsson" w:date="2025-01-18T14:56:00Z" w16du:dateUtc="2025-01-18T03:56:00Z">
              <w:r>
                <w:rPr>
                  <w:sz w:val="16"/>
                  <w:szCs w:val="16"/>
                </w:rPr>
                <w:t>Nutrient source (DNPM, ISP2)</w:t>
              </w:r>
            </w:ins>
          </w:p>
        </w:tc>
        <w:tc>
          <w:tcPr>
            <w:tcW w:w="3689" w:type="dxa"/>
            <w:tcBorders>
              <w:top w:val="nil"/>
              <w:left w:val="nil"/>
              <w:bottom w:val="nil"/>
              <w:right w:val="nil"/>
            </w:tcBorders>
            <w:shd w:val="clear" w:color="auto" w:fill="auto"/>
            <w:tcMar>
              <w:top w:w="0" w:type="dxa"/>
              <w:left w:w="100" w:type="dxa"/>
              <w:bottom w:w="0" w:type="dxa"/>
              <w:right w:w="100" w:type="dxa"/>
            </w:tcMar>
          </w:tcPr>
          <w:p w14:paraId="6B381FD7" w14:textId="77777777" w:rsidR="009664C4" w:rsidRDefault="009664C4" w:rsidP="00CE2BAF">
            <w:pPr>
              <w:rPr>
                <w:ins w:id="930" w:author="Mathias Jönsson" w:date="2025-01-18T14:56:00Z" w16du:dateUtc="2025-01-18T03:56:00Z"/>
                <w:sz w:val="16"/>
                <w:szCs w:val="16"/>
              </w:rPr>
            </w:pPr>
            <w:ins w:id="931" w:author="Mathias Jönsson" w:date="2025-01-18T14:56:00Z" w16du:dateUtc="2025-01-18T03:56:00Z">
              <w:r>
                <w:rPr>
                  <w:sz w:val="16"/>
                  <w:szCs w:val="16"/>
                </w:rPr>
                <w:t>CSGGYSSGAGMCSRSCHWRTWCRSWTCRCKCMCRWKRA</w:t>
              </w:r>
            </w:ins>
          </w:p>
        </w:tc>
      </w:tr>
      <w:tr w:rsidR="009664C4" w14:paraId="5A137FAF" w14:textId="77777777" w:rsidTr="00CE2BAF">
        <w:trPr>
          <w:trHeight w:val="720"/>
          <w:ins w:id="932"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6D31553E" w14:textId="77777777" w:rsidR="009664C4" w:rsidRDefault="009664C4" w:rsidP="00CE2BAF">
            <w:pPr>
              <w:rPr>
                <w:ins w:id="933" w:author="Mathias Jönsson" w:date="2025-01-18T14:56:00Z" w16du:dateUtc="2025-01-18T03:56:00Z"/>
                <w:sz w:val="16"/>
                <w:szCs w:val="16"/>
              </w:rPr>
            </w:pPr>
            <w:ins w:id="934" w:author="Mathias Jönsson" w:date="2025-01-18T14:56:00Z" w16du:dateUtc="2025-01-18T03:56:00Z">
              <w:r>
                <w:rPr>
                  <w:sz w:val="16"/>
                  <w:szCs w:val="16"/>
                </w:rPr>
                <w:lastRenderedPageBreak/>
                <w:t>Paulomycin-1</w:t>
              </w:r>
            </w:ins>
          </w:p>
        </w:tc>
        <w:tc>
          <w:tcPr>
            <w:tcW w:w="1275" w:type="dxa"/>
            <w:tcBorders>
              <w:top w:val="nil"/>
              <w:left w:val="nil"/>
              <w:bottom w:val="nil"/>
              <w:right w:val="nil"/>
            </w:tcBorders>
            <w:shd w:val="clear" w:color="auto" w:fill="auto"/>
            <w:tcMar>
              <w:top w:w="0" w:type="dxa"/>
              <w:left w:w="100" w:type="dxa"/>
              <w:bottom w:w="0" w:type="dxa"/>
              <w:right w:w="100" w:type="dxa"/>
            </w:tcMar>
          </w:tcPr>
          <w:p w14:paraId="18A02429" w14:textId="77777777" w:rsidR="009664C4" w:rsidRDefault="009664C4" w:rsidP="00CE2BAF">
            <w:pPr>
              <w:rPr>
                <w:ins w:id="935" w:author="Mathias Jönsson" w:date="2025-01-18T14:56:00Z" w16du:dateUtc="2025-01-18T03:56:00Z"/>
                <w:sz w:val="16"/>
                <w:szCs w:val="16"/>
              </w:rPr>
            </w:pPr>
            <w:proofErr w:type="spellStart"/>
            <w:ins w:id="936" w:author="Mathias Jönsson" w:date="2025-01-18T14:56:00Z" w16du:dateUtc="2025-01-18T03:56:00Z">
              <w:r>
                <w:rPr>
                  <w:sz w:val="16"/>
                  <w:szCs w:val="16"/>
                </w:rPr>
                <w:t>Paulomycin</w:t>
              </w:r>
              <w:proofErr w:type="spellEnd"/>
            </w:ins>
          </w:p>
        </w:tc>
        <w:tc>
          <w:tcPr>
            <w:tcW w:w="705" w:type="dxa"/>
            <w:tcBorders>
              <w:top w:val="nil"/>
              <w:left w:val="nil"/>
              <w:bottom w:val="nil"/>
              <w:right w:val="nil"/>
            </w:tcBorders>
            <w:shd w:val="clear" w:color="auto" w:fill="auto"/>
            <w:tcMar>
              <w:top w:w="0" w:type="dxa"/>
              <w:left w:w="100" w:type="dxa"/>
              <w:bottom w:w="0" w:type="dxa"/>
              <w:right w:w="100" w:type="dxa"/>
            </w:tcMar>
          </w:tcPr>
          <w:p w14:paraId="5297FD74" w14:textId="77777777" w:rsidR="009664C4" w:rsidRDefault="009664C4" w:rsidP="00CE2BAF">
            <w:pPr>
              <w:jc w:val="right"/>
              <w:rPr>
                <w:ins w:id="937" w:author="Mathias Jönsson" w:date="2025-01-18T14:56:00Z" w16du:dateUtc="2025-01-18T03:56:00Z"/>
                <w:sz w:val="16"/>
                <w:szCs w:val="16"/>
              </w:rPr>
            </w:pPr>
            <w:ins w:id="938" w:author="Mathias Jönsson" w:date="2025-01-18T14:56:00Z" w16du:dateUtc="2025-01-18T03:56:00Z">
              <w:r>
                <w:rPr>
                  <w:sz w:val="16"/>
                  <w:szCs w:val="16"/>
                </w:rPr>
                <w:t>65.71</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2BE32CB3" w14:textId="77777777" w:rsidR="009664C4" w:rsidRDefault="009664C4" w:rsidP="00CE2BAF">
            <w:pPr>
              <w:jc w:val="right"/>
              <w:rPr>
                <w:ins w:id="939" w:author="Mathias Jönsson" w:date="2025-01-18T14:56:00Z" w16du:dateUtc="2025-01-18T03:56:00Z"/>
                <w:sz w:val="16"/>
                <w:szCs w:val="16"/>
              </w:rPr>
            </w:pPr>
            <w:ins w:id="940" w:author="Mathias Jönsson" w:date="2025-01-18T14:56:00Z" w16du:dateUtc="2025-01-18T03:56:00Z">
              <w:r>
                <w:rPr>
                  <w:sz w:val="16"/>
                  <w:szCs w:val="16"/>
                </w:rPr>
                <w:t>Nutrient source (Galactose), Salinity (5% in MSG)</w:t>
              </w:r>
            </w:ins>
          </w:p>
        </w:tc>
        <w:tc>
          <w:tcPr>
            <w:tcW w:w="3689" w:type="dxa"/>
            <w:tcBorders>
              <w:top w:val="nil"/>
              <w:left w:val="nil"/>
              <w:bottom w:val="nil"/>
              <w:right w:val="nil"/>
            </w:tcBorders>
            <w:shd w:val="clear" w:color="auto" w:fill="auto"/>
            <w:tcMar>
              <w:top w:w="0" w:type="dxa"/>
              <w:left w:w="100" w:type="dxa"/>
              <w:bottom w:w="0" w:type="dxa"/>
              <w:right w:w="100" w:type="dxa"/>
            </w:tcMar>
          </w:tcPr>
          <w:p w14:paraId="45369589" w14:textId="77777777" w:rsidR="009664C4" w:rsidRDefault="009664C4" w:rsidP="00CE2BAF">
            <w:pPr>
              <w:rPr>
                <w:ins w:id="941" w:author="Mathias Jönsson" w:date="2025-01-18T14:56:00Z" w16du:dateUtc="2025-01-18T03:56:00Z"/>
                <w:sz w:val="16"/>
                <w:szCs w:val="16"/>
              </w:rPr>
            </w:pPr>
            <w:ins w:id="942" w:author="Mathias Jönsson" w:date="2025-01-18T14:56:00Z" w16du:dateUtc="2025-01-18T03:56:00Z">
              <w:r>
                <w:rPr>
                  <w:sz w:val="16"/>
                  <w:szCs w:val="16"/>
                </w:rPr>
                <w:t>CTWGGMAADGMADBSCATRDSDAHCAGRAASHSCGAVDK</w:t>
              </w:r>
            </w:ins>
          </w:p>
        </w:tc>
      </w:tr>
      <w:tr w:rsidR="009664C4" w14:paraId="3CBC4375" w14:textId="77777777" w:rsidTr="00CE2BAF">
        <w:trPr>
          <w:trHeight w:val="720"/>
          <w:ins w:id="943"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39165163" w14:textId="77777777" w:rsidR="009664C4" w:rsidRDefault="009664C4" w:rsidP="00CE2BAF">
            <w:pPr>
              <w:rPr>
                <w:ins w:id="944" w:author="Mathias Jönsson" w:date="2025-01-18T14:56:00Z" w16du:dateUtc="2025-01-18T03:56:00Z"/>
                <w:sz w:val="16"/>
                <w:szCs w:val="16"/>
              </w:rPr>
            </w:pPr>
            <w:ins w:id="945" w:author="Mathias Jönsson" w:date="2025-01-18T14:56:00Z" w16du:dateUtc="2025-01-18T03:56:00Z">
              <w:r>
                <w:rPr>
                  <w:sz w:val="16"/>
                  <w:szCs w:val="16"/>
                </w:rPr>
                <w:t>Paulomycin-2</w:t>
              </w:r>
            </w:ins>
          </w:p>
        </w:tc>
        <w:tc>
          <w:tcPr>
            <w:tcW w:w="1275" w:type="dxa"/>
            <w:tcBorders>
              <w:top w:val="nil"/>
              <w:left w:val="nil"/>
              <w:bottom w:val="nil"/>
              <w:right w:val="nil"/>
            </w:tcBorders>
            <w:shd w:val="clear" w:color="auto" w:fill="auto"/>
            <w:tcMar>
              <w:top w:w="0" w:type="dxa"/>
              <w:left w:w="100" w:type="dxa"/>
              <w:bottom w:w="0" w:type="dxa"/>
              <w:right w:w="100" w:type="dxa"/>
            </w:tcMar>
          </w:tcPr>
          <w:p w14:paraId="283D23A0" w14:textId="77777777" w:rsidR="009664C4" w:rsidRDefault="009664C4" w:rsidP="00CE2BAF">
            <w:pPr>
              <w:rPr>
                <w:ins w:id="946" w:author="Mathias Jönsson" w:date="2025-01-18T14:56:00Z" w16du:dateUtc="2025-01-18T03:56:00Z"/>
                <w:sz w:val="16"/>
                <w:szCs w:val="16"/>
              </w:rPr>
            </w:pPr>
            <w:proofErr w:type="spellStart"/>
            <w:ins w:id="947" w:author="Mathias Jönsson" w:date="2025-01-18T14:56:00Z" w16du:dateUtc="2025-01-18T03:56:00Z">
              <w:r>
                <w:rPr>
                  <w:sz w:val="16"/>
                  <w:szCs w:val="16"/>
                </w:rPr>
                <w:t>Paulomycin</w:t>
              </w:r>
              <w:proofErr w:type="spellEnd"/>
            </w:ins>
          </w:p>
        </w:tc>
        <w:tc>
          <w:tcPr>
            <w:tcW w:w="705" w:type="dxa"/>
            <w:tcBorders>
              <w:top w:val="nil"/>
              <w:left w:val="nil"/>
              <w:bottom w:val="nil"/>
              <w:right w:val="nil"/>
            </w:tcBorders>
            <w:shd w:val="clear" w:color="auto" w:fill="auto"/>
            <w:tcMar>
              <w:top w:w="0" w:type="dxa"/>
              <w:left w:w="100" w:type="dxa"/>
              <w:bottom w:w="0" w:type="dxa"/>
              <w:right w:w="100" w:type="dxa"/>
            </w:tcMar>
          </w:tcPr>
          <w:p w14:paraId="4C8C70BD" w14:textId="77777777" w:rsidR="009664C4" w:rsidRDefault="009664C4" w:rsidP="00CE2BAF">
            <w:pPr>
              <w:jc w:val="right"/>
              <w:rPr>
                <w:ins w:id="948" w:author="Mathias Jönsson" w:date="2025-01-18T14:56:00Z" w16du:dateUtc="2025-01-18T03:56:00Z"/>
                <w:sz w:val="16"/>
                <w:szCs w:val="16"/>
              </w:rPr>
            </w:pPr>
            <w:ins w:id="949" w:author="Mathias Jönsson" w:date="2025-01-18T14:56:00Z" w16du:dateUtc="2025-01-18T03:56:00Z">
              <w:r>
                <w:rPr>
                  <w:sz w:val="16"/>
                  <w:szCs w:val="16"/>
                </w:rPr>
                <w:t>77.14</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42CDE4AB" w14:textId="77777777" w:rsidR="009664C4" w:rsidRDefault="009664C4" w:rsidP="00CE2BAF">
            <w:pPr>
              <w:jc w:val="right"/>
              <w:rPr>
                <w:ins w:id="950" w:author="Mathias Jönsson" w:date="2025-01-18T14:56:00Z" w16du:dateUtc="2025-01-18T03:56:00Z"/>
                <w:sz w:val="16"/>
                <w:szCs w:val="16"/>
              </w:rPr>
            </w:pPr>
            <w:ins w:id="951" w:author="Mathias Jönsson" w:date="2025-01-18T14:56:00Z" w16du:dateUtc="2025-01-18T03:56:00Z">
              <w:r>
                <w:rPr>
                  <w:sz w:val="16"/>
                  <w:szCs w:val="16"/>
                </w:rPr>
                <w:t>Nutrient source (Galactose), Salinity (5% in MSG)</w:t>
              </w:r>
            </w:ins>
          </w:p>
        </w:tc>
        <w:tc>
          <w:tcPr>
            <w:tcW w:w="3689" w:type="dxa"/>
            <w:tcBorders>
              <w:top w:val="nil"/>
              <w:left w:val="nil"/>
              <w:bottom w:val="nil"/>
              <w:right w:val="nil"/>
            </w:tcBorders>
            <w:shd w:val="clear" w:color="auto" w:fill="auto"/>
            <w:tcMar>
              <w:top w:w="0" w:type="dxa"/>
              <w:left w:w="100" w:type="dxa"/>
              <w:bottom w:w="0" w:type="dxa"/>
              <w:right w:w="100" w:type="dxa"/>
            </w:tcMar>
          </w:tcPr>
          <w:p w14:paraId="6FCA3E13" w14:textId="77777777" w:rsidR="009664C4" w:rsidRDefault="009664C4" w:rsidP="00CE2BAF">
            <w:pPr>
              <w:rPr>
                <w:ins w:id="952" w:author="Mathias Jönsson" w:date="2025-01-18T14:56:00Z" w16du:dateUtc="2025-01-18T03:56:00Z"/>
                <w:sz w:val="16"/>
                <w:szCs w:val="16"/>
              </w:rPr>
            </w:pPr>
            <w:ins w:id="953" w:author="Mathias Jönsson" w:date="2025-01-18T14:56:00Z" w16du:dateUtc="2025-01-18T03:56:00Z">
              <w:r>
                <w:rPr>
                  <w:sz w:val="16"/>
                  <w:szCs w:val="16"/>
                </w:rPr>
                <w:t>CSBVMHTTACVKWKGSATWNCWGGCGGSTSYCMWGRAGG</w:t>
              </w:r>
            </w:ins>
          </w:p>
        </w:tc>
      </w:tr>
      <w:tr w:rsidR="009664C4" w14:paraId="3C68CEC7" w14:textId="77777777" w:rsidTr="00CE2BAF">
        <w:trPr>
          <w:trHeight w:val="960"/>
          <w:ins w:id="954"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1D74B05B" w14:textId="77777777" w:rsidR="009664C4" w:rsidRDefault="009664C4" w:rsidP="00CE2BAF">
            <w:pPr>
              <w:rPr>
                <w:ins w:id="955" w:author="Mathias Jönsson" w:date="2025-01-18T14:56:00Z" w16du:dateUtc="2025-01-18T03:56:00Z"/>
                <w:sz w:val="16"/>
                <w:szCs w:val="16"/>
              </w:rPr>
            </w:pPr>
            <w:ins w:id="956" w:author="Mathias Jönsson" w:date="2025-01-18T14:56:00Z" w16du:dateUtc="2025-01-18T03:56:00Z">
              <w:r>
                <w:rPr>
                  <w:sz w:val="16"/>
                  <w:szCs w:val="16"/>
                </w:rPr>
                <w:t>Paulomycin-3</w:t>
              </w:r>
            </w:ins>
          </w:p>
        </w:tc>
        <w:tc>
          <w:tcPr>
            <w:tcW w:w="1275" w:type="dxa"/>
            <w:tcBorders>
              <w:top w:val="nil"/>
              <w:left w:val="nil"/>
              <w:bottom w:val="nil"/>
              <w:right w:val="nil"/>
            </w:tcBorders>
            <w:shd w:val="clear" w:color="auto" w:fill="auto"/>
            <w:tcMar>
              <w:top w:w="0" w:type="dxa"/>
              <w:left w:w="100" w:type="dxa"/>
              <w:bottom w:w="0" w:type="dxa"/>
              <w:right w:w="100" w:type="dxa"/>
            </w:tcMar>
          </w:tcPr>
          <w:p w14:paraId="209E4629" w14:textId="77777777" w:rsidR="009664C4" w:rsidRDefault="009664C4" w:rsidP="00CE2BAF">
            <w:pPr>
              <w:rPr>
                <w:ins w:id="957" w:author="Mathias Jönsson" w:date="2025-01-18T14:56:00Z" w16du:dateUtc="2025-01-18T03:56:00Z"/>
                <w:sz w:val="16"/>
                <w:szCs w:val="16"/>
              </w:rPr>
            </w:pPr>
            <w:proofErr w:type="spellStart"/>
            <w:ins w:id="958" w:author="Mathias Jönsson" w:date="2025-01-18T14:56:00Z" w16du:dateUtc="2025-01-18T03:56:00Z">
              <w:r>
                <w:rPr>
                  <w:sz w:val="16"/>
                  <w:szCs w:val="16"/>
                </w:rPr>
                <w:t>Paulomycin</w:t>
              </w:r>
              <w:proofErr w:type="spellEnd"/>
            </w:ins>
          </w:p>
        </w:tc>
        <w:tc>
          <w:tcPr>
            <w:tcW w:w="705" w:type="dxa"/>
            <w:tcBorders>
              <w:top w:val="nil"/>
              <w:left w:val="nil"/>
              <w:bottom w:val="nil"/>
              <w:right w:val="nil"/>
            </w:tcBorders>
            <w:shd w:val="clear" w:color="auto" w:fill="auto"/>
            <w:tcMar>
              <w:top w:w="0" w:type="dxa"/>
              <w:left w:w="100" w:type="dxa"/>
              <w:bottom w:w="0" w:type="dxa"/>
              <w:right w:w="100" w:type="dxa"/>
            </w:tcMar>
          </w:tcPr>
          <w:p w14:paraId="72F66816" w14:textId="77777777" w:rsidR="009664C4" w:rsidRDefault="009664C4" w:rsidP="00CE2BAF">
            <w:pPr>
              <w:jc w:val="right"/>
              <w:rPr>
                <w:ins w:id="959" w:author="Mathias Jönsson" w:date="2025-01-18T14:56:00Z" w16du:dateUtc="2025-01-18T03:56:00Z"/>
                <w:sz w:val="16"/>
                <w:szCs w:val="16"/>
              </w:rPr>
            </w:pPr>
            <w:ins w:id="960" w:author="Mathias Jönsson" w:date="2025-01-18T14:56:00Z" w16du:dateUtc="2025-01-18T03:56:00Z">
              <w:r>
                <w:rPr>
                  <w:sz w:val="16"/>
                  <w:szCs w:val="16"/>
                </w:rPr>
                <w:t>42.86</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720401FC" w14:textId="77777777" w:rsidR="009664C4" w:rsidRDefault="009664C4" w:rsidP="00CE2BAF">
            <w:pPr>
              <w:jc w:val="right"/>
              <w:rPr>
                <w:ins w:id="961" w:author="Mathias Jönsson" w:date="2025-01-18T14:56:00Z" w16du:dateUtc="2025-01-18T03:56:00Z"/>
                <w:sz w:val="16"/>
                <w:szCs w:val="16"/>
              </w:rPr>
            </w:pPr>
            <w:ins w:id="962" w:author="Mathias Jönsson" w:date="2025-01-18T14:56:00Z" w16du:dateUtc="2025-01-18T03:56:00Z">
              <w:r>
                <w:rPr>
                  <w:sz w:val="16"/>
                  <w:szCs w:val="16"/>
                </w:rPr>
                <w:t>BGC deletion/heterologous expression, Nutrient source (Starch)</w:t>
              </w:r>
            </w:ins>
          </w:p>
        </w:tc>
        <w:tc>
          <w:tcPr>
            <w:tcW w:w="3689" w:type="dxa"/>
            <w:tcBorders>
              <w:top w:val="nil"/>
              <w:left w:val="nil"/>
              <w:bottom w:val="nil"/>
              <w:right w:val="nil"/>
            </w:tcBorders>
            <w:shd w:val="clear" w:color="auto" w:fill="auto"/>
            <w:tcMar>
              <w:top w:w="0" w:type="dxa"/>
              <w:left w:w="100" w:type="dxa"/>
              <w:bottom w:w="0" w:type="dxa"/>
              <w:right w:w="100" w:type="dxa"/>
            </w:tcMar>
          </w:tcPr>
          <w:p w14:paraId="1ECD1344" w14:textId="77777777" w:rsidR="009664C4" w:rsidRDefault="009664C4" w:rsidP="00CE2BAF">
            <w:pPr>
              <w:rPr>
                <w:ins w:id="963" w:author="Mathias Jönsson" w:date="2025-01-18T14:56:00Z" w16du:dateUtc="2025-01-18T03:56:00Z"/>
                <w:sz w:val="16"/>
                <w:szCs w:val="16"/>
              </w:rPr>
            </w:pPr>
            <w:ins w:id="964" w:author="Mathias Jönsson" w:date="2025-01-18T14:56:00Z" w16du:dateUtc="2025-01-18T03:56:00Z">
              <w:r>
                <w:rPr>
                  <w:sz w:val="16"/>
                  <w:szCs w:val="16"/>
                </w:rPr>
                <w:t>CSAGVTCGCCGWCVWSGCCGVCGVCSTSGWCGNCCKSVTS</w:t>
              </w:r>
            </w:ins>
          </w:p>
        </w:tc>
      </w:tr>
      <w:tr w:rsidR="009664C4" w14:paraId="01EE4728" w14:textId="77777777" w:rsidTr="00CE2BAF">
        <w:trPr>
          <w:trHeight w:val="720"/>
          <w:ins w:id="965"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1BD16F2D" w14:textId="77777777" w:rsidR="009664C4" w:rsidRDefault="009664C4" w:rsidP="00CE2BAF">
            <w:pPr>
              <w:rPr>
                <w:ins w:id="966" w:author="Mathias Jönsson" w:date="2025-01-18T14:56:00Z" w16du:dateUtc="2025-01-18T03:56:00Z"/>
                <w:sz w:val="16"/>
                <w:szCs w:val="16"/>
              </w:rPr>
            </w:pPr>
            <w:ins w:id="967" w:author="Mathias Jönsson" w:date="2025-01-18T14:56:00Z" w16du:dateUtc="2025-01-18T03:56:00Z">
              <w:r>
                <w:rPr>
                  <w:sz w:val="16"/>
                  <w:szCs w:val="16"/>
                </w:rPr>
                <w:t>Cyclofaulknamycin-1</w:t>
              </w:r>
            </w:ins>
          </w:p>
        </w:tc>
        <w:tc>
          <w:tcPr>
            <w:tcW w:w="1275" w:type="dxa"/>
            <w:tcBorders>
              <w:top w:val="nil"/>
              <w:left w:val="nil"/>
              <w:bottom w:val="nil"/>
              <w:right w:val="nil"/>
            </w:tcBorders>
            <w:shd w:val="clear" w:color="auto" w:fill="auto"/>
            <w:tcMar>
              <w:top w:w="0" w:type="dxa"/>
              <w:left w:w="100" w:type="dxa"/>
              <w:bottom w:w="0" w:type="dxa"/>
              <w:right w:w="100" w:type="dxa"/>
            </w:tcMar>
          </w:tcPr>
          <w:p w14:paraId="4CA2E4BE" w14:textId="77777777" w:rsidR="009664C4" w:rsidRDefault="009664C4" w:rsidP="00CE2BAF">
            <w:pPr>
              <w:rPr>
                <w:ins w:id="968" w:author="Mathias Jönsson" w:date="2025-01-18T14:56:00Z" w16du:dateUtc="2025-01-18T03:56:00Z"/>
                <w:sz w:val="16"/>
                <w:szCs w:val="16"/>
              </w:rPr>
            </w:pPr>
            <w:proofErr w:type="spellStart"/>
            <w:ins w:id="969" w:author="Mathias Jönsson" w:date="2025-01-18T14:56:00Z" w16du:dateUtc="2025-01-18T03:56:00Z">
              <w:r>
                <w:rPr>
                  <w:sz w:val="16"/>
                  <w:szCs w:val="16"/>
                </w:rPr>
                <w:t>Cyclofaulknamycin</w:t>
              </w:r>
              <w:proofErr w:type="spellEnd"/>
            </w:ins>
          </w:p>
        </w:tc>
        <w:tc>
          <w:tcPr>
            <w:tcW w:w="705" w:type="dxa"/>
            <w:tcBorders>
              <w:top w:val="nil"/>
              <w:left w:val="nil"/>
              <w:bottom w:val="nil"/>
              <w:right w:val="nil"/>
            </w:tcBorders>
            <w:shd w:val="clear" w:color="auto" w:fill="auto"/>
            <w:tcMar>
              <w:top w:w="0" w:type="dxa"/>
              <w:left w:w="100" w:type="dxa"/>
              <w:bottom w:w="0" w:type="dxa"/>
              <w:right w:w="100" w:type="dxa"/>
            </w:tcMar>
          </w:tcPr>
          <w:p w14:paraId="202E2D3C" w14:textId="77777777" w:rsidR="009664C4" w:rsidRDefault="009664C4" w:rsidP="00CE2BAF">
            <w:pPr>
              <w:jc w:val="right"/>
              <w:rPr>
                <w:ins w:id="970" w:author="Mathias Jönsson" w:date="2025-01-18T14:56:00Z" w16du:dateUtc="2025-01-18T03:56:00Z"/>
                <w:sz w:val="16"/>
                <w:szCs w:val="16"/>
              </w:rPr>
            </w:pPr>
            <w:ins w:id="971" w:author="Mathias Jönsson" w:date="2025-01-18T14:56:00Z" w16du:dateUtc="2025-01-18T03:56:00Z">
              <w:r>
                <w:rPr>
                  <w:sz w:val="16"/>
                  <w:szCs w:val="16"/>
                </w:rPr>
                <w:t>48.65</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268A12F7" w14:textId="77777777" w:rsidR="009664C4" w:rsidRDefault="009664C4" w:rsidP="00CE2BAF">
            <w:pPr>
              <w:jc w:val="right"/>
              <w:rPr>
                <w:ins w:id="972" w:author="Mathias Jönsson" w:date="2025-01-18T14:56:00Z" w16du:dateUtc="2025-01-18T03:56:00Z"/>
                <w:sz w:val="16"/>
                <w:szCs w:val="16"/>
              </w:rPr>
            </w:pPr>
            <w:ins w:id="973" w:author="Mathias Jönsson" w:date="2025-01-18T14:56:00Z" w16du:dateUtc="2025-01-18T03:56:00Z">
              <w:r>
                <w:rPr>
                  <w:sz w:val="16"/>
                  <w:szCs w:val="16"/>
                </w:rPr>
                <w:t>BGC deletion/heterologous expression</w:t>
              </w:r>
            </w:ins>
          </w:p>
        </w:tc>
        <w:tc>
          <w:tcPr>
            <w:tcW w:w="3689" w:type="dxa"/>
            <w:tcBorders>
              <w:top w:val="nil"/>
              <w:left w:val="nil"/>
              <w:bottom w:val="nil"/>
              <w:right w:val="nil"/>
            </w:tcBorders>
            <w:shd w:val="clear" w:color="auto" w:fill="auto"/>
            <w:tcMar>
              <w:top w:w="0" w:type="dxa"/>
              <w:left w:w="100" w:type="dxa"/>
              <w:bottom w:w="0" w:type="dxa"/>
              <w:right w:w="100" w:type="dxa"/>
            </w:tcMar>
          </w:tcPr>
          <w:p w14:paraId="1A06621A" w14:textId="77777777" w:rsidR="009664C4" w:rsidRDefault="009664C4" w:rsidP="00CE2BAF">
            <w:pPr>
              <w:rPr>
                <w:ins w:id="974" w:author="Mathias Jönsson" w:date="2025-01-18T14:56:00Z" w16du:dateUtc="2025-01-18T03:56:00Z"/>
                <w:sz w:val="16"/>
                <w:szCs w:val="16"/>
              </w:rPr>
            </w:pPr>
            <w:ins w:id="975" w:author="Mathias Jönsson" w:date="2025-01-18T14:56:00Z" w16du:dateUtc="2025-01-18T03:56:00Z">
              <w:r>
                <w:rPr>
                  <w:sz w:val="16"/>
                  <w:szCs w:val="16"/>
                </w:rPr>
                <w:t>CGBCCTSSWSGAVGASCWGWYCSASCTCGBCG</w:t>
              </w:r>
            </w:ins>
          </w:p>
        </w:tc>
      </w:tr>
      <w:tr w:rsidR="009664C4" w14:paraId="2E789952" w14:textId="77777777" w:rsidTr="00CE2BAF">
        <w:trPr>
          <w:trHeight w:val="1200"/>
          <w:ins w:id="976"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2D2C767D" w14:textId="77777777" w:rsidR="009664C4" w:rsidRDefault="009664C4" w:rsidP="00CE2BAF">
            <w:pPr>
              <w:rPr>
                <w:ins w:id="977" w:author="Mathias Jönsson" w:date="2025-01-18T14:56:00Z" w16du:dateUtc="2025-01-18T03:56:00Z"/>
                <w:sz w:val="16"/>
                <w:szCs w:val="16"/>
              </w:rPr>
            </w:pPr>
            <w:ins w:id="978" w:author="Mathias Jönsson" w:date="2025-01-18T14:56:00Z" w16du:dateUtc="2025-01-18T03:56:00Z">
              <w:r>
                <w:rPr>
                  <w:sz w:val="16"/>
                  <w:szCs w:val="16"/>
                </w:rPr>
                <w:t>Cyclofaulknamycin-2</w:t>
              </w:r>
            </w:ins>
          </w:p>
        </w:tc>
        <w:tc>
          <w:tcPr>
            <w:tcW w:w="1275" w:type="dxa"/>
            <w:tcBorders>
              <w:top w:val="nil"/>
              <w:left w:val="nil"/>
              <w:bottom w:val="nil"/>
              <w:right w:val="nil"/>
            </w:tcBorders>
            <w:shd w:val="clear" w:color="auto" w:fill="auto"/>
            <w:tcMar>
              <w:top w:w="0" w:type="dxa"/>
              <w:left w:w="100" w:type="dxa"/>
              <w:bottom w:w="0" w:type="dxa"/>
              <w:right w:w="100" w:type="dxa"/>
            </w:tcMar>
          </w:tcPr>
          <w:p w14:paraId="1DCA72A8" w14:textId="77777777" w:rsidR="009664C4" w:rsidRDefault="009664C4" w:rsidP="00CE2BAF">
            <w:pPr>
              <w:rPr>
                <w:ins w:id="979" w:author="Mathias Jönsson" w:date="2025-01-18T14:56:00Z" w16du:dateUtc="2025-01-18T03:56:00Z"/>
                <w:sz w:val="16"/>
                <w:szCs w:val="16"/>
              </w:rPr>
            </w:pPr>
            <w:proofErr w:type="spellStart"/>
            <w:ins w:id="980" w:author="Mathias Jönsson" w:date="2025-01-18T14:56:00Z" w16du:dateUtc="2025-01-18T03:56:00Z">
              <w:r>
                <w:rPr>
                  <w:sz w:val="16"/>
                  <w:szCs w:val="16"/>
                </w:rPr>
                <w:t>Cyclofaulknamycin</w:t>
              </w:r>
              <w:proofErr w:type="spellEnd"/>
            </w:ins>
          </w:p>
        </w:tc>
        <w:tc>
          <w:tcPr>
            <w:tcW w:w="705" w:type="dxa"/>
            <w:tcBorders>
              <w:top w:val="nil"/>
              <w:left w:val="nil"/>
              <w:bottom w:val="nil"/>
              <w:right w:val="nil"/>
            </w:tcBorders>
            <w:shd w:val="clear" w:color="auto" w:fill="auto"/>
            <w:tcMar>
              <w:top w:w="0" w:type="dxa"/>
              <w:left w:w="100" w:type="dxa"/>
              <w:bottom w:w="0" w:type="dxa"/>
              <w:right w:w="100" w:type="dxa"/>
            </w:tcMar>
          </w:tcPr>
          <w:p w14:paraId="7A9D47F5" w14:textId="77777777" w:rsidR="009664C4" w:rsidRDefault="009664C4" w:rsidP="00CE2BAF">
            <w:pPr>
              <w:jc w:val="right"/>
              <w:rPr>
                <w:ins w:id="981" w:author="Mathias Jönsson" w:date="2025-01-18T14:56:00Z" w16du:dateUtc="2025-01-18T03:56:00Z"/>
                <w:sz w:val="16"/>
                <w:szCs w:val="16"/>
              </w:rPr>
            </w:pPr>
            <w:ins w:id="982" w:author="Mathias Jönsson" w:date="2025-01-18T14:56:00Z" w16du:dateUtc="2025-01-18T03:56:00Z">
              <w:r>
                <w:rPr>
                  <w:sz w:val="16"/>
                  <w:szCs w:val="16"/>
                </w:rPr>
                <w:t>48.65</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7EDE734B" w14:textId="77777777" w:rsidR="009664C4" w:rsidRDefault="009664C4" w:rsidP="00CE2BAF">
            <w:pPr>
              <w:jc w:val="right"/>
              <w:rPr>
                <w:ins w:id="983" w:author="Mathias Jönsson" w:date="2025-01-18T14:56:00Z" w16du:dateUtc="2025-01-18T03:56:00Z"/>
                <w:sz w:val="16"/>
                <w:szCs w:val="16"/>
              </w:rPr>
            </w:pPr>
            <w:ins w:id="984" w:author="Mathias Jönsson" w:date="2025-01-18T14:56:00Z" w16du:dateUtc="2025-01-18T03:56:00Z">
              <w:r>
                <w:rPr>
                  <w:sz w:val="16"/>
                  <w:szCs w:val="16"/>
                </w:rPr>
                <w:t>Nutrient source (Starch), Heterologous Am2ab, BGC deletion/heterologous expression</w:t>
              </w:r>
            </w:ins>
          </w:p>
        </w:tc>
        <w:tc>
          <w:tcPr>
            <w:tcW w:w="3689" w:type="dxa"/>
            <w:tcBorders>
              <w:top w:val="nil"/>
              <w:left w:val="nil"/>
              <w:bottom w:val="nil"/>
              <w:right w:val="nil"/>
            </w:tcBorders>
            <w:shd w:val="clear" w:color="auto" w:fill="auto"/>
            <w:tcMar>
              <w:top w:w="0" w:type="dxa"/>
              <w:left w:w="100" w:type="dxa"/>
              <w:bottom w:w="0" w:type="dxa"/>
              <w:right w:w="100" w:type="dxa"/>
            </w:tcMar>
          </w:tcPr>
          <w:p w14:paraId="36F9F6AA" w14:textId="77777777" w:rsidR="009664C4" w:rsidRDefault="009664C4" w:rsidP="00CE2BAF">
            <w:pPr>
              <w:rPr>
                <w:ins w:id="985" w:author="Mathias Jönsson" w:date="2025-01-18T14:56:00Z" w16du:dateUtc="2025-01-18T03:56:00Z"/>
                <w:sz w:val="16"/>
                <w:szCs w:val="16"/>
              </w:rPr>
            </w:pPr>
            <w:ins w:id="986" w:author="Mathias Jönsson" w:date="2025-01-18T14:56:00Z" w16du:dateUtc="2025-01-18T03:56:00Z">
              <w:r>
                <w:rPr>
                  <w:sz w:val="16"/>
                  <w:szCs w:val="16"/>
                </w:rPr>
                <w:t>-</w:t>
              </w:r>
            </w:ins>
          </w:p>
        </w:tc>
      </w:tr>
      <w:tr w:rsidR="009664C4" w14:paraId="30227E25" w14:textId="77777777" w:rsidTr="00CE2BAF">
        <w:trPr>
          <w:trHeight w:val="480"/>
          <w:ins w:id="987"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639EB627" w14:textId="77777777" w:rsidR="009664C4" w:rsidRDefault="009664C4" w:rsidP="00CE2BAF">
            <w:pPr>
              <w:rPr>
                <w:ins w:id="988" w:author="Mathias Jönsson" w:date="2025-01-18T14:56:00Z" w16du:dateUtc="2025-01-18T03:56:00Z"/>
                <w:sz w:val="16"/>
                <w:szCs w:val="16"/>
              </w:rPr>
            </w:pPr>
            <w:ins w:id="989" w:author="Mathias Jönsson" w:date="2025-01-18T14:56:00Z" w16du:dateUtc="2025-01-18T03:56:00Z">
              <w:r>
                <w:rPr>
                  <w:sz w:val="16"/>
                  <w:szCs w:val="16"/>
                </w:rPr>
                <w:t>LAP/Thiopeptide BGC-11</w:t>
              </w:r>
            </w:ins>
          </w:p>
        </w:tc>
        <w:tc>
          <w:tcPr>
            <w:tcW w:w="1275" w:type="dxa"/>
            <w:tcBorders>
              <w:top w:val="nil"/>
              <w:left w:val="nil"/>
              <w:bottom w:val="nil"/>
              <w:right w:val="nil"/>
            </w:tcBorders>
            <w:shd w:val="clear" w:color="auto" w:fill="auto"/>
            <w:tcMar>
              <w:top w:w="0" w:type="dxa"/>
              <w:left w:w="100" w:type="dxa"/>
              <w:bottom w:w="0" w:type="dxa"/>
              <w:right w:w="100" w:type="dxa"/>
            </w:tcMar>
          </w:tcPr>
          <w:p w14:paraId="5ABEEE6D" w14:textId="77777777" w:rsidR="009664C4" w:rsidRDefault="009664C4" w:rsidP="00CE2BAF">
            <w:pPr>
              <w:rPr>
                <w:ins w:id="990" w:author="Mathias Jönsson" w:date="2025-01-18T14:56:00Z" w16du:dateUtc="2025-01-18T03:56:00Z"/>
                <w:sz w:val="16"/>
                <w:szCs w:val="16"/>
              </w:rPr>
            </w:pPr>
            <w:ins w:id="991" w:author="Mathias Jönsson" w:date="2025-01-18T14:56:00Z" w16du:dateUtc="2025-01-18T03:56:00Z">
              <w:r>
                <w:rPr>
                  <w:sz w:val="16"/>
                  <w:szCs w:val="16"/>
                </w:rPr>
                <w:t>Region 11</w:t>
              </w:r>
            </w:ins>
          </w:p>
        </w:tc>
        <w:tc>
          <w:tcPr>
            <w:tcW w:w="705" w:type="dxa"/>
            <w:tcBorders>
              <w:top w:val="nil"/>
              <w:left w:val="nil"/>
              <w:bottom w:val="nil"/>
              <w:right w:val="nil"/>
            </w:tcBorders>
            <w:shd w:val="clear" w:color="auto" w:fill="auto"/>
            <w:tcMar>
              <w:top w:w="0" w:type="dxa"/>
              <w:left w:w="100" w:type="dxa"/>
              <w:bottom w:w="0" w:type="dxa"/>
              <w:right w:w="100" w:type="dxa"/>
            </w:tcMar>
          </w:tcPr>
          <w:p w14:paraId="69CDB9E4" w14:textId="77777777" w:rsidR="009664C4" w:rsidRDefault="009664C4" w:rsidP="00CE2BAF">
            <w:pPr>
              <w:jc w:val="right"/>
              <w:rPr>
                <w:ins w:id="992" w:author="Mathias Jönsson" w:date="2025-01-18T14:56:00Z" w16du:dateUtc="2025-01-18T03:56:00Z"/>
                <w:sz w:val="16"/>
                <w:szCs w:val="16"/>
              </w:rPr>
            </w:pPr>
            <w:ins w:id="993" w:author="Mathias Jönsson" w:date="2025-01-18T14:56:00Z" w16du:dateUtc="2025-01-18T03:56:00Z">
              <w:r>
                <w:rPr>
                  <w:sz w:val="16"/>
                  <w:szCs w:val="16"/>
                </w:rPr>
                <w:t>51.85</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1461480E" w14:textId="77777777" w:rsidR="009664C4" w:rsidRDefault="009664C4" w:rsidP="00CE2BAF">
            <w:pPr>
              <w:jc w:val="right"/>
              <w:rPr>
                <w:ins w:id="994" w:author="Mathias Jönsson" w:date="2025-01-18T14:56:00Z" w16du:dateUtc="2025-01-18T03:56:00Z"/>
                <w:sz w:val="16"/>
                <w:szCs w:val="16"/>
              </w:rPr>
            </w:pPr>
            <w:ins w:id="995" w:author="Mathias Jönsson" w:date="2025-01-18T14:56:00Z" w16du:dateUtc="2025-01-18T03:56:00Z">
              <w:r>
                <w:rPr>
                  <w:sz w:val="16"/>
                  <w:szCs w:val="16"/>
                </w:rPr>
                <w:t>Nutrient source (Starch, DNPM)</w:t>
              </w:r>
            </w:ins>
          </w:p>
        </w:tc>
        <w:tc>
          <w:tcPr>
            <w:tcW w:w="3689" w:type="dxa"/>
            <w:tcBorders>
              <w:top w:val="nil"/>
              <w:left w:val="nil"/>
              <w:bottom w:val="nil"/>
              <w:right w:val="nil"/>
            </w:tcBorders>
            <w:shd w:val="clear" w:color="auto" w:fill="auto"/>
            <w:tcMar>
              <w:top w:w="0" w:type="dxa"/>
              <w:left w:w="100" w:type="dxa"/>
              <w:bottom w:w="0" w:type="dxa"/>
              <w:right w:w="100" w:type="dxa"/>
            </w:tcMar>
          </w:tcPr>
          <w:p w14:paraId="73160DF6" w14:textId="77777777" w:rsidR="009664C4" w:rsidRDefault="009664C4" w:rsidP="00CE2BAF">
            <w:pPr>
              <w:rPr>
                <w:ins w:id="996" w:author="Mathias Jönsson" w:date="2025-01-18T14:56:00Z" w16du:dateUtc="2025-01-18T03:56:00Z"/>
                <w:sz w:val="16"/>
                <w:szCs w:val="16"/>
              </w:rPr>
            </w:pPr>
            <w:ins w:id="997" w:author="Mathias Jönsson" w:date="2025-01-18T14:56:00Z" w16du:dateUtc="2025-01-18T03:56:00Z">
              <w:r>
                <w:rPr>
                  <w:sz w:val="16"/>
                  <w:szCs w:val="16"/>
                </w:rPr>
                <w:t>AGCCGGRGTSGDMGVSCWTCGRGAKCWTGNNGTASYC</w:t>
              </w:r>
            </w:ins>
          </w:p>
        </w:tc>
      </w:tr>
      <w:tr w:rsidR="009664C4" w14:paraId="05A736D2" w14:textId="77777777" w:rsidTr="00CE2BAF">
        <w:trPr>
          <w:trHeight w:val="480"/>
          <w:ins w:id="998"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364E1AF2" w14:textId="77777777" w:rsidR="009664C4" w:rsidRDefault="009664C4" w:rsidP="00CE2BAF">
            <w:pPr>
              <w:rPr>
                <w:ins w:id="999" w:author="Mathias Jönsson" w:date="2025-01-18T14:56:00Z" w16du:dateUtc="2025-01-18T03:56:00Z"/>
                <w:sz w:val="16"/>
                <w:szCs w:val="16"/>
              </w:rPr>
            </w:pPr>
            <w:ins w:id="1000" w:author="Mathias Jönsson" w:date="2025-01-18T14:56:00Z" w16du:dateUtc="2025-01-18T03:56:00Z">
              <w:r>
                <w:rPr>
                  <w:sz w:val="16"/>
                  <w:szCs w:val="16"/>
                </w:rPr>
                <w:t>SAL-2242</w:t>
              </w:r>
            </w:ins>
          </w:p>
        </w:tc>
        <w:tc>
          <w:tcPr>
            <w:tcW w:w="1275" w:type="dxa"/>
            <w:tcBorders>
              <w:top w:val="nil"/>
              <w:left w:val="nil"/>
              <w:bottom w:val="nil"/>
              <w:right w:val="nil"/>
            </w:tcBorders>
            <w:shd w:val="clear" w:color="auto" w:fill="auto"/>
            <w:tcMar>
              <w:top w:w="0" w:type="dxa"/>
              <w:left w:w="100" w:type="dxa"/>
              <w:bottom w:w="0" w:type="dxa"/>
              <w:right w:w="100" w:type="dxa"/>
            </w:tcMar>
          </w:tcPr>
          <w:p w14:paraId="6D6C9705" w14:textId="77777777" w:rsidR="009664C4" w:rsidRDefault="009664C4" w:rsidP="00CE2BAF">
            <w:pPr>
              <w:rPr>
                <w:ins w:id="1001" w:author="Mathias Jönsson" w:date="2025-01-18T14:56:00Z" w16du:dateUtc="2025-01-18T03:56:00Z"/>
                <w:sz w:val="16"/>
                <w:szCs w:val="16"/>
              </w:rPr>
            </w:pPr>
            <w:ins w:id="1002" w:author="Mathias Jönsson" w:date="2025-01-18T14:56:00Z" w16du:dateUtc="2025-01-18T03:56:00Z">
              <w:r>
                <w:rPr>
                  <w:sz w:val="16"/>
                  <w:szCs w:val="16"/>
                </w:rPr>
                <w:t>SAL-2242</w:t>
              </w:r>
            </w:ins>
          </w:p>
        </w:tc>
        <w:tc>
          <w:tcPr>
            <w:tcW w:w="705" w:type="dxa"/>
            <w:tcBorders>
              <w:top w:val="nil"/>
              <w:left w:val="nil"/>
              <w:bottom w:val="nil"/>
              <w:right w:val="nil"/>
            </w:tcBorders>
            <w:shd w:val="clear" w:color="auto" w:fill="auto"/>
            <w:tcMar>
              <w:top w:w="0" w:type="dxa"/>
              <w:left w:w="100" w:type="dxa"/>
              <w:bottom w:w="0" w:type="dxa"/>
              <w:right w:w="100" w:type="dxa"/>
            </w:tcMar>
          </w:tcPr>
          <w:p w14:paraId="79EA843D" w14:textId="77777777" w:rsidR="009664C4" w:rsidRDefault="009664C4" w:rsidP="00CE2BAF">
            <w:pPr>
              <w:jc w:val="right"/>
              <w:rPr>
                <w:ins w:id="1003" w:author="Mathias Jönsson" w:date="2025-01-18T14:56:00Z" w16du:dateUtc="2025-01-18T03:56:00Z"/>
                <w:sz w:val="16"/>
                <w:szCs w:val="16"/>
              </w:rPr>
            </w:pPr>
            <w:ins w:id="1004" w:author="Mathias Jönsson" w:date="2025-01-18T14:56:00Z" w16du:dateUtc="2025-01-18T03:56:00Z">
              <w:r>
                <w:rPr>
                  <w:sz w:val="16"/>
                  <w:szCs w:val="16"/>
                </w:rPr>
                <w:t>23.53</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34E007E1" w14:textId="77777777" w:rsidR="009664C4" w:rsidRDefault="009664C4" w:rsidP="00CE2BAF">
            <w:pPr>
              <w:jc w:val="right"/>
              <w:rPr>
                <w:ins w:id="1005" w:author="Mathias Jönsson" w:date="2025-01-18T14:56:00Z" w16du:dateUtc="2025-01-18T03:56:00Z"/>
                <w:sz w:val="16"/>
                <w:szCs w:val="16"/>
              </w:rPr>
            </w:pPr>
            <w:ins w:id="1006" w:author="Mathias Jönsson" w:date="2025-01-18T14:56:00Z" w16du:dateUtc="2025-01-18T03:56:00Z">
              <w:r>
                <w:rPr>
                  <w:sz w:val="16"/>
                  <w:szCs w:val="16"/>
                </w:rPr>
                <w:t>Nutrient source (ISP2)</w:t>
              </w:r>
            </w:ins>
          </w:p>
        </w:tc>
        <w:tc>
          <w:tcPr>
            <w:tcW w:w="3689" w:type="dxa"/>
            <w:tcBorders>
              <w:top w:val="nil"/>
              <w:left w:val="nil"/>
              <w:bottom w:val="nil"/>
              <w:right w:val="nil"/>
            </w:tcBorders>
            <w:shd w:val="clear" w:color="auto" w:fill="auto"/>
            <w:tcMar>
              <w:top w:w="0" w:type="dxa"/>
              <w:left w:w="100" w:type="dxa"/>
              <w:bottom w:w="0" w:type="dxa"/>
              <w:right w:w="100" w:type="dxa"/>
            </w:tcMar>
          </w:tcPr>
          <w:p w14:paraId="119B15FD" w14:textId="77777777" w:rsidR="009664C4" w:rsidRDefault="009664C4" w:rsidP="00CE2BAF">
            <w:pPr>
              <w:rPr>
                <w:ins w:id="1007" w:author="Mathias Jönsson" w:date="2025-01-18T14:56:00Z" w16du:dateUtc="2025-01-18T03:56:00Z"/>
                <w:sz w:val="16"/>
                <w:szCs w:val="16"/>
              </w:rPr>
            </w:pPr>
            <w:ins w:id="1008" w:author="Mathias Jönsson" w:date="2025-01-18T14:56:00Z" w16du:dateUtc="2025-01-18T03:56:00Z">
              <w:r>
                <w:rPr>
                  <w:sz w:val="16"/>
                  <w:szCs w:val="16"/>
                </w:rPr>
                <w:t>AGGYCSAGAAKCSSCAKSWCGTMCTCSTYCGTGTCGA</w:t>
              </w:r>
            </w:ins>
          </w:p>
        </w:tc>
      </w:tr>
      <w:tr w:rsidR="009664C4" w14:paraId="5A17C050" w14:textId="77777777" w:rsidTr="00CE2BAF">
        <w:trPr>
          <w:trHeight w:val="480"/>
          <w:ins w:id="1009"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7AEEDAB2" w14:textId="77777777" w:rsidR="009664C4" w:rsidRDefault="009664C4" w:rsidP="00CE2BAF">
            <w:pPr>
              <w:rPr>
                <w:ins w:id="1010" w:author="Mathias Jönsson" w:date="2025-01-18T14:56:00Z" w16du:dateUtc="2025-01-18T03:56:00Z"/>
                <w:sz w:val="16"/>
                <w:szCs w:val="16"/>
              </w:rPr>
            </w:pPr>
            <w:ins w:id="1011" w:author="Mathias Jönsson" w:date="2025-01-18T14:56:00Z" w16du:dateUtc="2025-01-18T03:56:00Z">
              <w:r>
                <w:rPr>
                  <w:sz w:val="16"/>
                  <w:szCs w:val="16"/>
                </w:rPr>
                <w:t>NRPS BGC-14 related</w:t>
              </w:r>
            </w:ins>
          </w:p>
        </w:tc>
        <w:tc>
          <w:tcPr>
            <w:tcW w:w="1275" w:type="dxa"/>
            <w:tcBorders>
              <w:top w:val="nil"/>
              <w:left w:val="nil"/>
              <w:bottom w:val="nil"/>
              <w:right w:val="nil"/>
            </w:tcBorders>
            <w:shd w:val="clear" w:color="auto" w:fill="auto"/>
            <w:tcMar>
              <w:top w:w="0" w:type="dxa"/>
              <w:left w:w="100" w:type="dxa"/>
              <w:bottom w:w="0" w:type="dxa"/>
              <w:right w:w="100" w:type="dxa"/>
            </w:tcMar>
          </w:tcPr>
          <w:p w14:paraId="3848D8A6" w14:textId="77777777" w:rsidR="009664C4" w:rsidRDefault="009664C4" w:rsidP="00CE2BAF">
            <w:pPr>
              <w:rPr>
                <w:ins w:id="1012" w:author="Mathias Jönsson" w:date="2025-01-18T14:56:00Z" w16du:dateUtc="2025-01-18T03:56:00Z"/>
                <w:sz w:val="16"/>
                <w:szCs w:val="16"/>
              </w:rPr>
            </w:pPr>
            <w:ins w:id="1013" w:author="Mathias Jönsson" w:date="2025-01-18T14:56:00Z" w16du:dateUtc="2025-01-18T03:56:00Z">
              <w:r>
                <w:rPr>
                  <w:sz w:val="16"/>
                  <w:szCs w:val="16"/>
                </w:rPr>
                <w:t>Region 14</w:t>
              </w:r>
            </w:ins>
          </w:p>
        </w:tc>
        <w:tc>
          <w:tcPr>
            <w:tcW w:w="705" w:type="dxa"/>
            <w:tcBorders>
              <w:top w:val="nil"/>
              <w:left w:val="nil"/>
              <w:bottom w:val="nil"/>
              <w:right w:val="nil"/>
            </w:tcBorders>
            <w:shd w:val="clear" w:color="auto" w:fill="auto"/>
            <w:tcMar>
              <w:top w:w="0" w:type="dxa"/>
              <w:left w:w="100" w:type="dxa"/>
              <w:bottom w:w="0" w:type="dxa"/>
              <w:right w:w="100" w:type="dxa"/>
            </w:tcMar>
          </w:tcPr>
          <w:p w14:paraId="5DAC270E" w14:textId="77777777" w:rsidR="009664C4" w:rsidRDefault="009664C4" w:rsidP="00CE2BAF">
            <w:pPr>
              <w:jc w:val="right"/>
              <w:rPr>
                <w:ins w:id="1014" w:author="Mathias Jönsson" w:date="2025-01-18T14:56:00Z" w16du:dateUtc="2025-01-18T03:56:00Z"/>
                <w:sz w:val="16"/>
                <w:szCs w:val="16"/>
              </w:rPr>
            </w:pPr>
            <w:ins w:id="1015" w:author="Mathias Jönsson" w:date="2025-01-18T14:56:00Z" w16du:dateUtc="2025-01-18T03:56:00Z">
              <w:r>
                <w:rPr>
                  <w:sz w:val="16"/>
                  <w:szCs w:val="16"/>
                </w:rPr>
                <w:t>13.79</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30631A41" w14:textId="77777777" w:rsidR="009664C4" w:rsidRDefault="009664C4" w:rsidP="00CE2BAF">
            <w:pPr>
              <w:jc w:val="right"/>
              <w:rPr>
                <w:ins w:id="1016" w:author="Mathias Jönsson" w:date="2025-01-18T14:56:00Z" w16du:dateUtc="2025-01-18T03:56:00Z"/>
                <w:sz w:val="16"/>
                <w:szCs w:val="16"/>
              </w:rPr>
            </w:pPr>
            <w:ins w:id="1017" w:author="Mathias Jönsson" w:date="2025-01-18T14:56:00Z" w16du:dateUtc="2025-01-18T03:56:00Z">
              <w:r>
                <w:rPr>
                  <w:sz w:val="16"/>
                  <w:szCs w:val="16"/>
                </w:rPr>
                <w:t>PRJNA1003853</w:t>
              </w:r>
            </w:ins>
          </w:p>
        </w:tc>
        <w:tc>
          <w:tcPr>
            <w:tcW w:w="3689" w:type="dxa"/>
            <w:tcBorders>
              <w:top w:val="nil"/>
              <w:left w:val="nil"/>
              <w:bottom w:val="nil"/>
              <w:right w:val="nil"/>
            </w:tcBorders>
            <w:shd w:val="clear" w:color="auto" w:fill="auto"/>
            <w:tcMar>
              <w:top w:w="0" w:type="dxa"/>
              <w:left w:w="100" w:type="dxa"/>
              <w:bottom w:w="0" w:type="dxa"/>
              <w:right w:w="100" w:type="dxa"/>
            </w:tcMar>
          </w:tcPr>
          <w:p w14:paraId="64F3051B" w14:textId="77777777" w:rsidR="009664C4" w:rsidRDefault="009664C4" w:rsidP="00CE2BAF">
            <w:pPr>
              <w:rPr>
                <w:ins w:id="1018" w:author="Mathias Jönsson" w:date="2025-01-18T14:56:00Z" w16du:dateUtc="2025-01-18T03:56:00Z"/>
                <w:sz w:val="16"/>
                <w:szCs w:val="16"/>
              </w:rPr>
            </w:pPr>
            <w:ins w:id="1019" w:author="Mathias Jönsson" w:date="2025-01-18T14:56:00Z" w16du:dateUtc="2025-01-18T03:56:00Z">
              <w:r>
                <w:rPr>
                  <w:sz w:val="16"/>
                  <w:szCs w:val="16"/>
                </w:rPr>
                <w:t>CGMGGBSACCGSCGCCSTCGYCGTCKMCG</w:t>
              </w:r>
            </w:ins>
          </w:p>
        </w:tc>
      </w:tr>
      <w:tr w:rsidR="009664C4" w14:paraId="6E3D9261" w14:textId="77777777" w:rsidTr="00CE2BAF">
        <w:trPr>
          <w:trHeight w:val="619"/>
          <w:ins w:id="1020"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5C399F4B" w14:textId="77777777" w:rsidR="009664C4" w:rsidRDefault="009664C4" w:rsidP="00CE2BAF">
            <w:pPr>
              <w:rPr>
                <w:ins w:id="1021" w:author="Mathias Jönsson" w:date="2025-01-18T14:56:00Z" w16du:dateUtc="2025-01-18T03:56:00Z"/>
                <w:sz w:val="16"/>
                <w:szCs w:val="16"/>
              </w:rPr>
            </w:pPr>
            <w:proofErr w:type="spellStart"/>
            <w:ins w:id="1022" w:author="Mathias Jönsson" w:date="2025-01-18T14:56:00Z" w16du:dateUtc="2025-01-18T03:56:00Z">
              <w:r>
                <w:rPr>
                  <w:sz w:val="16"/>
                  <w:szCs w:val="16"/>
                </w:rPr>
                <w:t>Surugamide</w:t>
              </w:r>
              <w:proofErr w:type="spellEnd"/>
            </w:ins>
          </w:p>
        </w:tc>
        <w:tc>
          <w:tcPr>
            <w:tcW w:w="1275" w:type="dxa"/>
            <w:tcBorders>
              <w:top w:val="nil"/>
              <w:left w:val="nil"/>
              <w:bottom w:val="nil"/>
              <w:right w:val="nil"/>
            </w:tcBorders>
            <w:shd w:val="clear" w:color="auto" w:fill="auto"/>
            <w:tcMar>
              <w:top w:w="0" w:type="dxa"/>
              <w:left w:w="100" w:type="dxa"/>
              <w:bottom w:w="0" w:type="dxa"/>
              <w:right w:w="100" w:type="dxa"/>
            </w:tcMar>
          </w:tcPr>
          <w:p w14:paraId="29A0DF1B" w14:textId="77777777" w:rsidR="009664C4" w:rsidRDefault="009664C4" w:rsidP="00CE2BAF">
            <w:pPr>
              <w:rPr>
                <w:ins w:id="1023" w:author="Mathias Jönsson" w:date="2025-01-18T14:56:00Z" w16du:dateUtc="2025-01-18T03:56:00Z"/>
                <w:sz w:val="16"/>
                <w:szCs w:val="16"/>
              </w:rPr>
            </w:pPr>
            <w:proofErr w:type="spellStart"/>
            <w:ins w:id="1024" w:author="Mathias Jönsson" w:date="2025-01-18T14:56:00Z" w16du:dateUtc="2025-01-18T03:56:00Z">
              <w:r>
                <w:rPr>
                  <w:sz w:val="16"/>
                  <w:szCs w:val="16"/>
                </w:rPr>
                <w:t>Surugamide</w:t>
              </w:r>
              <w:proofErr w:type="spellEnd"/>
            </w:ins>
          </w:p>
        </w:tc>
        <w:tc>
          <w:tcPr>
            <w:tcW w:w="705" w:type="dxa"/>
            <w:tcBorders>
              <w:top w:val="nil"/>
              <w:left w:val="nil"/>
              <w:bottom w:val="nil"/>
              <w:right w:val="nil"/>
            </w:tcBorders>
            <w:shd w:val="clear" w:color="auto" w:fill="auto"/>
            <w:tcMar>
              <w:top w:w="0" w:type="dxa"/>
              <w:left w:w="100" w:type="dxa"/>
              <w:bottom w:w="0" w:type="dxa"/>
              <w:right w:w="100" w:type="dxa"/>
            </w:tcMar>
          </w:tcPr>
          <w:p w14:paraId="1B9BE700" w14:textId="77777777" w:rsidR="009664C4" w:rsidRDefault="009664C4" w:rsidP="00CE2BAF">
            <w:pPr>
              <w:jc w:val="right"/>
              <w:rPr>
                <w:ins w:id="1025" w:author="Mathias Jönsson" w:date="2025-01-18T14:56:00Z" w16du:dateUtc="2025-01-18T03:56:00Z"/>
                <w:sz w:val="16"/>
                <w:szCs w:val="16"/>
              </w:rPr>
            </w:pPr>
            <w:ins w:id="1026" w:author="Mathias Jönsson" w:date="2025-01-18T14:56:00Z" w16du:dateUtc="2025-01-18T03:56:00Z">
              <w:r>
                <w:rPr>
                  <w:sz w:val="16"/>
                  <w:szCs w:val="16"/>
                </w:rPr>
                <w:t>31.82</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46F9BCD2" w14:textId="77777777" w:rsidR="009664C4" w:rsidRDefault="009664C4" w:rsidP="00CE2BAF">
            <w:pPr>
              <w:jc w:val="right"/>
              <w:rPr>
                <w:ins w:id="1027" w:author="Mathias Jönsson" w:date="2025-01-18T14:56:00Z" w16du:dateUtc="2025-01-18T03:56:00Z"/>
                <w:sz w:val="16"/>
                <w:szCs w:val="16"/>
              </w:rPr>
            </w:pPr>
            <w:ins w:id="1028" w:author="Mathias Jönsson" w:date="2025-01-18T14:56:00Z" w16du:dateUtc="2025-01-18T03:56:00Z">
              <w:r>
                <w:rPr>
                  <w:sz w:val="16"/>
                  <w:szCs w:val="16"/>
                </w:rPr>
                <w:t>Nutrient source (Histidine, Glycerol)</w:t>
              </w:r>
            </w:ins>
          </w:p>
        </w:tc>
        <w:tc>
          <w:tcPr>
            <w:tcW w:w="3689" w:type="dxa"/>
            <w:tcBorders>
              <w:top w:val="nil"/>
              <w:left w:val="nil"/>
              <w:bottom w:val="nil"/>
              <w:right w:val="nil"/>
            </w:tcBorders>
            <w:shd w:val="clear" w:color="auto" w:fill="auto"/>
            <w:tcMar>
              <w:top w:w="0" w:type="dxa"/>
              <w:left w:w="100" w:type="dxa"/>
              <w:bottom w:w="0" w:type="dxa"/>
              <w:right w:w="100" w:type="dxa"/>
            </w:tcMar>
          </w:tcPr>
          <w:p w14:paraId="75CDAB9D" w14:textId="77777777" w:rsidR="009664C4" w:rsidRDefault="009664C4" w:rsidP="00CE2BAF">
            <w:pPr>
              <w:rPr>
                <w:ins w:id="1029" w:author="Mathias Jönsson" w:date="2025-01-18T14:56:00Z" w16du:dateUtc="2025-01-18T03:56:00Z"/>
                <w:sz w:val="16"/>
                <w:szCs w:val="16"/>
              </w:rPr>
            </w:pPr>
            <w:ins w:id="1030" w:author="Mathias Jönsson" w:date="2025-01-18T14:56:00Z" w16du:dateUtc="2025-01-18T03:56:00Z">
              <w:r>
                <w:rPr>
                  <w:sz w:val="16"/>
                  <w:szCs w:val="16"/>
                </w:rPr>
                <w:t>GGYGVYSRSSRCGRBCGCSGCSRCGRCCGYSR</w:t>
              </w:r>
            </w:ins>
          </w:p>
        </w:tc>
      </w:tr>
      <w:tr w:rsidR="009664C4" w14:paraId="0C1CFC1C" w14:textId="77777777" w:rsidTr="00CE2BAF">
        <w:trPr>
          <w:trHeight w:val="720"/>
          <w:ins w:id="1031"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4B258641" w14:textId="77777777" w:rsidR="009664C4" w:rsidRDefault="009664C4" w:rsidP="00CE2BAF">
            <w:pPr>
              <w:rPr>
                <w:ins w:id="1032" w:author="Mathias Jönsson" w:date="2025-01-18T14:56:00Z" w16du:dateUtc="2025-01-18T03:56:00Z"/>
                <w:sz w:val="16"/>
                <w:szCs w:val="16"/>
              </w:rPr>
            </w:pPr>
            <w:proofErr w:type="spellStart"/>
            <w:ins w:id="1033" w:author="Mathias Jönsson" w:date="2025-01-18T14:56:00Z" w16du:dateUtc="2025-01-18T03:56:00Z">
              <w:r>
                <w:rPr>
                  <w:sz w:val="16"/>
                  <w:szCs w:val="16"/>
                </w:rPr>
                <w:t>Surugamide</w:t>
              </w:r>
              <w:proofErr w:type="spellEnd"/>
              <w:r>
                <w:rPr>
                  <w:sz w:val="16"/>
                  <w:szCs w:val="16"/>
                </w:rPr>
                <w:t xml:space="preserve"> F</w:t>
              </w:r>
            </w:ins>
          </w:p>
        </w:tc>
        <w:tc>
          <w:tcPr>
            <w:tcW w:w="1275" w:type="dxa"/>
            <w:tcBorders>
              <w:top w:val="nil"/>
              <w:left w:val="nil"/>
              <w:bottom w:val="nil"/>
              <w:right w:val="nil"/>
            </w:tcBorders>
            <w:shd w:val="clear" w:color="auto" w:fill="auto"/>
            <w:tcMar>
              <w:top w:w="0" w:type="dxa"/>
              <w:left w:w="100" w:type="dxa"/>
              <w:bottom w:w="0" w:type="dxa"/>
              <w:right w:w="100" w:type="dxa"/>
            </w:tcMar>
          </w:tcPr>
          <w:p w14:paraId="799C3E8E" w14:textId="77777777" w:rsidR="009664C4" w:rsidRDefault="009664C4" w:rsidP="00CE2BAF">
            <w:pPr>
              <w:rPr>
                <w:ins w:id="1034" w:author="Mathias Jönsson" w:date="2025-01-18T14:56:00Z" w16du:dateUtc="2025-01-18T03:56:00Z"/>
                <w:sz w:val="16"/>
                <w:szCs w:val="16"/>
              </w:rPr>
            </w:pPr>
            <w:proofErr w:type="spellStart"/>
            <w:ins w:id="1035" w:author="Mathias Jönsson" w:date="2025-01-18T14:56:00Z" w16du:dateUtc="2025-01-18T03:56:00Z">
              <w:r>
                <w:rPr>
                  <w:sz w:val="16"/>
                  <w:szCs w:val="16"/>
                </w:rPr>
                <w:t>Surugamide</w:t>
              </w:r>
              <w:proofErr w:type="spellEnd"/>
            </w:ins>
          </w:p>
        </w:tc>
        <w:tc>
          <w:tcPr>
            <w:tcW w:w="705" w:type="dxa"/>
            <w:tcBorders>
              <w:top w:val="nil"/>
              <w:left w:val="nil"/>
              <w:bottom w:val="nil"/>
              <w:right w:val="nil"/>
            </w:tcBorders>
            <w:shd w:val="clear" w:color="auto" w:fill="auto"/>
            <w:tcMar>
              <w:top w:w="0" w:type="dxa"/>
              <w:left w:w="100" w:type="dxa"/>
              <w:bottom w:w="0" w:type="dxa"/>
              <w:right w:w="100" w:type="dxa"/>
            </w:tcMar>
          </w:tcPr>
          <w:p w14:paraId="7A18D0B5" w14:textId="77777777" w:rsidR="009664C4" w:rsidRDefault="009664C4" w:rsidP="00CE2BAF">
            <w:pPr>
              <w:jc w:val="right"/>
              <w:rPr>
                <w:ins w:id="1036" w:author="Mathias Jönsson" w:date="2025-01-18T14:56:00Z" w16du:dateUtc="2025-01-18T03:56:00Z"/>
                <w:sz w:val="16"/>
                <w:szCs w:val="16"/>
              </w:rPr>
            </w:pPr>
            <w:ins w:id="1037" w:author="Mathias Jönsson" w:date="2025-01-18T14:56:00Z" w16du:dateUtc="2025-01-18T03:56:00Z">
              <w:r>
                <w:rPr>
                  <w:sz w:val="16"/>
                  <w:szCs w:val="16"/>
                </w:rPr>
                <w:t>4.55</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250BAB2A" w14:textId="77777777" w:rsidR="009664C4" w:rsidRDefault="009664C4" w:rsidP="00CE2BAF">
            <w:pPr>
              <w:jc w:val="right"/>
              <w:rPr>
                <w:ins w:id="1038" w:author="Mathias Jönsson" w:date="2025-01-18T14:56:00Z" w16du:dateUtc="2025-01-18T03:56:00Z"/>
                <w:sz w:val="16"/>
                <w:szCs w:val="16"/>
              </w:rPr>
            </w:pPr>
            <w:ins w:id="1039" w:author="Mathias Jönsson" w:date="2025-01-18T14:56:00Z" w16du:dateUtc="2025-01-18T03:56:00Z">
              <w:r>
                <w:rPr>
                  <w:sz w:val="16"/>
                  <w:szCs w:val="16"/>
                </w:rPr>
                <w:t>BGC deletion/heterologous expression</w:t>
              </w:r>
            </w:ins>
          </w:p>
        </w:tc>
        <w:tc>
          <w:tcPr>
            <w:tcW w:w="3689" w:type="dxa"/>
            <w:tcBorders>
              <w:top w:val="nil"/>
              <w:left w:val="nil"/>
              <w:bottom w:val="nil"/>
              <w:right w:val="nil"/>
            </w:tcBorders>
            <w:shd w:val="clear" w:color="auto" w:fill="auto"/>
            <w:tcMar>
              <w:top w:w="0" w:type="dxa"/>
              <w:left w:w="100" w:type="dxa"/>
              <w:bottom w:w="0" w:type="dxa"/>
              <w:right w:w="100" w:type="dxa"/>
            </w:tcMar>
          </w:tcPr>
          <w:p w14:paraId="4BB22407" w14:textId="77777777" w:rsidR="009664C4" w:rsidRDefault="009664C4" w:rsidP="00CE2BAF">
            <w:pPr>
              <w:rPr>
                <w:ins w:id="1040" w:author="Mathias Jönsson" w:date="2025-01-18T14:56:00Z" w16du:dateUtc="2025-01-18T03:56:00Z"/>
                <w:sz w:val="16"/>
                <w:szCs w:val="16"/>
              </w:rPr>
            </w:pPr>
            <w:ins w:id="1041" w:author="Mathias Jönsson" w:date="2025-01-18T14:56:00Z" w16du:dateUtc="2025-01-18T03:56:00Z">
              <w:r>
                <w:rPr>
                  <w:sz w:val="16"/>
                  <w:szCs w:val="16"/>
                </w:rPr>
                <w:t>-</w:t>
              </w:r>
            </w:ins>
          </w:p>
        </w:tc>
      </w:tr>
      <w:tr w:rsidR="009664C4" w14:paraId="21E41F30" w14:textId="77777777" w:rsidTr="00CE2BAF">
        <w:trPr>
          <w:trHeight w:val="480"/>
          <w:ins w:id="1042"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4F00704C" w14:textId="77777777" w:rsidR="009664C4" w:rsidRDefault="009664C4" w:rsidP="00CE2BAF">
            <w:pPr>
              <w:rPr>
                <w:ins w:id="1043" w:author="Mathias Jönsson" w:date="2025-01-18T14:56:00Z" w16du:dateUtc="2025-01-18T03:56:00Z"/>
                <w:sz w:val="16"/>
                <w:szCs w:val="16"/>
              </w:rPr>
            </w:pPr>
            <w:proofErr w:type="spellStart"/>
            <w:ins w:id="1044" w:author="Mathias Jönsson" w:date="2025-01-18T14:56:00Z" w16du:dateUtc="2025-01-18T03:56:00Z">
              <w:r>
                <w:rPr>
                  <w:sz w:val="16"/>
                  <w:szCs w:val="16"/>
                </w:rPr>
                <w:t>Surugamide</w:t>
              </w:r>
              <w:proofErr w:type="spellEnd"/>
              <w:r>
                <w:rPr>
                  <w:sz w:val="16"/>
                  <w:szCs w:val="16"/>
                </w:rPr>
                <w:t xml:space="preserve"> repressor</w:t>
              </w:r>
            </w:ins>
          </w:p>
        </w:tc>
        <w:tc>
          <w:tcPr>
            <w:tcW w:w="1275" w:type="dxa"/>
            <w:tcBorders>
              <w:top w:val="nil"/>
              <w:left w:val="nil"/>
              <w:bottom w:val="nil"/>
              <w:right w:val="nil"/>
            </w:tcBorders>
            <w:shd w:val="clear" w:color="auto" w:fill="auto"/>
            <w:tcMar>
              <w:top w:w="0" w:type="dxa"/>
              <w:left w:w="100" w:type="dxa"/>
              <w:bottom w:w="0" w:type="dxa"/>
              <w:right w:w="100" w:type="dxa"/>
            </w:tcMar>
          </w:tcPr>
          <w:p w14:paraId="5EE1014E" w14:textId="77777777" w:rsidR="009664C4" w:rsidRDefault="009664C4" w:rsidP="00CE2BAF">
            <w:pPr>
              <w:rPr>
                <w:ins w:id="1045" w:author="Mathias Jönsson" w:date="2025-01-18T14:56:00Z" w16du:dateUtc="2025-01-18T03:56:00Z"/>
                <w:sz w:val="16"/>
                <w:szCs w:val="16"/>
              </w:rPr>
            </w:pPr>
            <w:proofErr w:type="spellStart"/>
            <w:ins w:id="1046" w:author="Mathias Jönsson" w:date="2025-01-18T14:56:00Z" w16du:dateUtc="2025-01-18T03:56:00Z">
              <w:r>
                <w:rPr>
                  <w:sz w:val="16"/>
                  <w:szCs w:val="16"/>
                </w:rPr>
                <w:t>Surugamide</w:t>
              </w:r>
              <w:proofErr w:type="spellEnd"/>
            </w:ins>
          </w:p>
        </w:tc>
        <w:tc>
          <w:tcPr>
            <w:tcW w:w="705" w:type="dxa"/>
            <w:tcBorders>
              <w:top w:val="nil"/>
              <w:left w:val="nil"/>
              <w:bottom w:val="nil"/>
              <w:right w:val="nil"/>
            </w:tcBorders>
            <w:shd w:val="clear" w:color="auto" w:fill="auto"/>
            <w:tcMar>
              <w:top w:w="0" w:type="dxa"/>
              <w:left w:w="100" w:type="dxa"/>
              <w:bottom w:w="0" w:type="dxa"/>
              <w:right w:w="100" w:type="dxa"/>
            </w:tcMar>
          </w:tcPr>
          <w:p w14:paraId="78FBE42D" w14:textId="77777777" w:rsidR="009664C4" w:rsidRDefault="009664C4" w:rsidP="00CE2BAF">
            <w:pPr>
              <w:jc w:val="right"/>
              <w:rPr>
                <w:ins w:id="1047" w:author="Mathias Jönsson" w:date="2025-01-18T14:56:00Z" w16du:dateUtc="2025-01-18T03:56:00Z"/>
                <w:sz w:val="16"/>
                <w:szCs w:val="16"/>
              </w:rPr>
            </w:pPr>
            <w:ins w:id="1048" w:author="Mathias Jönsson" w:date="2025-01-18T14:56:00Z" w16du:dateUtc="2025-01-18T03:56:00Z">
              <w:r>
                <w:rPr>
                  <w:sz w:val="16"/>
                  <w:szCs w:val="16"/>
                </w:rPr>
                <w:t>11.36</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726D8031" w14:textId="77777777" w:rsidR="009664C4" w:rsidRDefault="009664C4" w:rsidP="00CE2BAF">
            <w:pPr>
              <w:jc w:val="right"/>
              <w:rPr>
                <w:ins w:id="1049" w:author="Mathias Jönsson" w:date="2025-01-18T14:56:00Z" w16du:dateUtc="2025-01-18T03:56:00Z"/>
                <w:sz w:val="16"/>
                <w:szCs w:val="16"/>
              </w:rPr>
            </w:pPr>
            <w:ins w:id="1050" w:author="Mathias Jönsson" w:date="2025-01-18T14:56:00Z" w16du:dateUtc="2025-01-18T03:56:00Z">
              <w:r>
                <w:rPr>
                  <w:sz w:val="16"/>
                  <w:szCs w:val="16"/>
                </w:rPr>
                <w:t>Early growth stages</w:t>
              </w:r>
            </w:ins>
          </w:p>
        </w:tc>
        <w:tc>
          <w:tcPr>
            <w:tcW w:w="3689" w:type="dxa"/>
            <w:tcBorders>
              <w:top w:val="nil"/>
              <w:left w:val="nil"/>
              <w:bottom w:val="nil"/>
              <w:right w:val="nil"/>
            </w:tcBorders>
            <w:shd w:val="clear" w:color="auto" w:fill="auto"/>
            <w:tcMar>
              <w:top w:w="0" w:type="dxa"/>
              <w:left w:w="100" w:type="dxa"/>
              <w:bottom w:w="0" w:type="dxa"/>
              <w:right w:w="100" w:type="dxa"/>
            </w:tcMar>
          </w:tcPr>
          <w:p w14:paraId="6DDBBCBA" w14:textId="77777777" w:rsidR="009664C4" w:rsidRDefault="009664C4" w:rsidP="00CE2BAF">
            <w:pPr>
              <w:rPr>
                <w:ins w:id="1051" w:author="Mathias Jönsson" w:date="2025-01-18T14:56:00Z" w16du:dateUtc="2025-01-18T03:56:00Z"/>
                <w:sz w:val="16"/>
                <w:szCs w:val="16"/>
              </w:rPr>
            </w:pPr>
            <w:ins w:id="1052" w:author="Mathias Jönsson" w:date="2025-01-18T14:56:00Z" w16du:dateUtc="2025-01-18T03:56:00Z">
              <w:r>
                <w:rPr>
                  <w:sz w:val="16"/>
                  <w:szCs w:val="16"/>
                </w:rPr>
                <w:t>CASVSCTTCRVHCTWKYTGAYATWCAACTASTAGAAC</w:t>
              </w:r>
            </w:ins>
          </w:p>
        </w:tc>
      </w:tr>
      <w:tr w:rsidR="009664C4" w14:paraId="67525789" w14:textId="77777777" w:rsidTr="00CE2BAF">
        <w:trPr>
          <w:trHeight w:val="480"/>
          <w:ins w:id="1053"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478D3267" w14:textId="77777777" w:rsidR="009664C4" w:rsidRDefault="009664C4" w:rsidP="00CE2BAF">
            <w:pPr>
              <w:rPr>
                <w:ins w:id="1054" w:author="Mathias Jönsson" w:date="2025-01-18T14:56:00Z" w16du:dateUtc="2025-01-18T03:56:00Z"/>
                <w:sz w:val="16"/>
                <w:szCs w:val="16"/>
              </w:rPr>
            </w:pPr>
            <w:proofErr w:type="spellStart"/>
            <w:ins w:id="1055" w:author="Mathias Jönsson" w:date="2025-01-18T14:56:00Z" w16du:dateUtc="2025-01-18T03:56:00Z">
              <w:r>
                <w:rPr>
                  <w:sz w:val="16"/>
                  <w:szCs w:val="16"/>
                </w:rPr>
                <w:t>Minimycin</w:t>
              </w:r>
              <w:proofErr w:type="spellEnd"/>
              <w:r>
                <w:rPr>
                  <w:sz w:val="16"/>
                  <w:szCs w:val="16"/>
                </w:rPr>
                <w:t>/</w:t>
              </w:r>
              <w:proofErr w:type="spellStart"/>
              <w:r>
                <w:rPr>
                  <w:sz w:val="16"/>
                  <w:szCs w:val="16"/>
                </w:rPr>
                <w:t>dudomycin</w:t>
              </w:r>
              <w:proofErr w:type="spellEnd"/>
            </w:ins>
          </w:p>
        </w:tc>
        <w:tc>
          <w:tcPr>
            <w:tcW w:w="1275" w:type="dxa"/>
            <w:tcBorders>
              <w:top w:val="nil"/>
              <w:left w:val="nil"/>
              <w:bottom w:val="nil"/>
              <w:right w:val="nil"/>
            </w:tcBorders>
            <w:shd w:val="clear" w:color="auto" w:fill="auto"/>
            <w:tcMar>
              <w:top w:w="0" w:type="dxa"/>
              <w:left w:w="100" w:type="dxa"/>
              <w:bottom w:w="0" w:type="dxa"/>
              <w:right w:w="100" w:type="dxa"/>
            </w:tcMar>
          </w:tcPr>
          <w:p w14:paraId="0ED37B94" w14:textId="77777777" w:rsidR="009664C4" w:rsidRDefault="009664C4" w:rsidP="00CE2BAF">
            <w:pPr>
              <w:rPr>
                <w:ins w:id="1056" w:author="Mathias Jönsson" w:date="2025-01-18T14:56:00Z" w16du:dateUtc="2025-01-18T03:56:00Z"/>
                <w:sz w:val="16"/>
                <w:szCs w:val="16"/>
              </w:rPr>
            </w:pPr>
            <w:proofErr w:type="spellStart"/>
            <w:ins w:id="1057" w:author="Mathias Jönsson" w:date="2025-01-18T14:56:00Z" w16du:dateUtc="2025-01-18T03:56:00Z">
              <w:r>
                <w:rPr>
                  <w:sz w:val="16"/>
                  <w:szCs w:val="16"/>
                </w:rPr>
                <w:t>Dudomycin</w:t>
              </w:r>
              <w:proofErr w:type="spellEnd"/>
            </w:ins>
          </w:p>
        </w:tc>
        <w:tc>
          <w:tcPr>
            <w:tcW w:w="705" w:type="dxa"/>
            <w:tcBorders>
              <w:top w:val="nil"/>
              <w:left w:val="nil"/>
              <w:bottom w:val="nil"/>
              <w:right w:val="nil"/>
            </w:tcBorders>
            <w:shd w:val="clear" w:color="auto" w:fill="auto"/>
            <w:tcMar>
              <w:top w:w="0" w:type="dxa"/>
              <w:left w:w="100" w:type="dxa"/>
              <w:bottom w:w="0" w:type="dxa"/>
              <w:right w:w="100" w:type="dxa"/>
            </w:tcMar>
          </w:tcPr>
          <w:p w14:paraId="62388E4B" w14:textId="77777777" w:rsidR="009664C4" w:rsidRDefault="009664C4" w:rsidP="00CE2BAF">
            <w:pPr>
              <w:jc w:val="right"/>
              <w:rPr>
                <w:ins w:id="1058" w:author="Mathias Jönsson" w:date="2025-01-18T14:56:00Z" w16du:dateUtc="2025-01-18T03:56:00Z"/>
                <w:sz w:val="16"/>
                <w:szCs w:val="16"/>
              </w:rPr>
            </w:pPr>
            <w:ins w:id="1059" w:author="Mathias Jönsson" w:date="2025-01-18T14:56:00Z" w16du:dateUtc="2025-01-18T03:56:00Z">
              <w:r>
                <w:rPr>
                  <w:sz w:val="16"/>
                  <w:szCs w:val="16"/>
                </w:rPr>
                <w:t>21.05</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2EB7AF8F" w14:textId="77777777" w:rsidR="009664C4" w:rsidRDefault="009664C4" w:rsidP="00CE2BAF">
            <w:pPr>
              <w:jc w:val="right"/>
              <w:rPr>
                <w:ins w:id="1060" w:author="Mathias Jönsson" w:date="2025-01-18T14:56:00Z" w16du:dateUtc="2025-01-18T03:56:00Z"/>
                <w:sz w:val="16"/>
                <w:szCs w:val="16"/>
              </w:rPr>
            </w:pPr>
            <w:ins w:id="1061" w:author="Mathias Jönsson" w:date="2025-01-18T14:56:00Z" w16du:dateUtc="2025-01-18T03:56:00Z">
              <w:r>
                <w:rPr>
                  <w:sz w:val="16"/>
                  <w:szCs w:val="16"/>
                </w:rPr>
                <w:t>Heterologous DNPM</w:t>
              </w:r>
            </w:ins>
          </w:p>
        </w:tc>
        <w:tc>
          <w:tcPr>
            <w:tcW w:w="3689" w:type="dxa"/>
            <w:tcBorders>
              <w:top w:val="nil"/>
              <w:left w:val="nil"/>
              <w:bottom w:val="nil"/>
              <w:right w:val="nil"/>
            </w:tcBorders>
            <w:shd w:val="clear" w:color="auto" w:fill="auto"/>
            <w:tcMar>
              <w:top w:w="0" w:type="dxa"/>
              <w:left w:w="100" w:type="dxa"/>
              <w:bottom w:w="0" w:type="dxa"/>
              <w:right w:w="100" w:type="dxa"/>
            </w:tcMar>
          </w:tcPr>
          <w:p w14:paraId="57D6D265" w14:textId="77777777" w:rsidR="009664C4" w:rsidRDefault="009664C4" w:rsidP="00CE2BAF">
            <w:pPr>
              <w:rPr>
                <w:ins w:id="1062" w:author="Mathias Jönsson" w:date="2025-01-18T14:56:00Z" w16du:dateUtc="2025-01-18T03:56:00Z"/>
                <w:sz w:val="16"/>
                <w:szCs w:val="16"/>
              </w:rPr>
            </w:pPr>
            <w:ins w:id="1063" w:author="Mathias Jönsson" w:date="2025-01-18T14:56:00Z" w16du:dateUtc="2025-01-18T03:56:00Z">
              <w:r>
                <w:rPr>
                  <w:sz w:val="16"/>
                  <w:szCs w:val="16"/>
                </w:rPr>
                <w:t>GTMMKCSWSGNHGBYGHGGVCNTCBMCGWCGACDVSSYC</w:t>
              </w:r>
            </w:ins>
          </w:p>
        </w:tc>
      </w:tr>
      <w:tr w:rsidR="009664C4" w14:paraId="4438CE97" w14:textId="77777777" w:rsidTr="00CE2BAF">
        <w:trPr>
          <w:trHeight w:val="480"/>
          <w:ins w:id="1064"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5CF523B8" w14:textId="77777777" w:rsidR="009664C4" w:rsidRDefault="009664C4" w:rsidP="00CE2BAF">
            <w:pPr>
              <w:rPr>
                <w:ins w:id="1065" w:author="Mathias Jönsson" w:date="2025-01-18T14:56:00Z" w16du:dateUtc="2025-01-18T03:56:00Z"/>
                <w:sz w:val="16"/>
                <w:szCs w:val="16"/>
              </w:rPr>
            </w:pPr>
            <w:proofErr w:type="spellStart"/>
            <w:ins w:id="1066" w:author="Mathias Jönsson" w:date="2025-01-18T14:56:00Z" w16du:dateUtc="2025-01-18T03:56:00Z">
              <w:r>
                <w:rPr>
                  <w:sz w:val="16"/>
                  <w:szCs w:val="16"/>
                </w:rPr>
                <w:t>Minimycin</w:t>
              </w:r>
              <w:proofErr w:type="spellEnd"/>
              <w:r>
                <w:rPr>
                  <w:sz w:val="16"/>
                  <w:szCs w:val="16"/>
                </w:rPr>
                <w:t>/</w:t>
              </w:r>
              <w:proofErr w:type="spellStart"/>
              <w:r>
                <w:rPr>
                  <w:sz w:val="16"/>
                  <w:szCs w:val="16"/>
                </w:rPr>
                <w:t>dudomycin</w:t>
              </w:r>
              <w:proofErr w:type="spellEnd"/>
            </w:ins>
          </w:p>
        </w:tc>
        <w:tc>
          <w:tcPr>
            <w:tcW w:w="1275" w:type="dxa"/>
            <w:tcBorders>
              <w:top w:val="nil"/>
              <w:left w:val="nil"/>
              <w:bottom w:val="nil"/>
              <w:right w:val="nil"/>
            </w:tcBorders>
            <w:shd w:val="clear" w:color="auto" w:fill="auto"/>
            <w:tcMar>
              <w:top w:w="0" w:type="dxa"/>
              <w:left w:w="100" w:type="dxa"/>
              <w:bottom w:w="0" w:type="dxa"/>
              <w:right w:w="100" w:type="dxa"/>
            </w:tcMar>
          </w:tcPr>
          <w:p w14:paraId="43683AD6" w14:textId="77777777" w:rsidR="009664C4" w:rsidRDefault="009664C4" w:rsidP="00CE2BAF">
            <w:pPr>
              <w:rPr>
                <w:ins w:id="1067" w:author="Mathias Jönsson" w:date="2025-01-18T14:56:00Z" w16du:dateUtc="2025-01-18T03:56:00Z"/>
                <w:sz w:val="16"/>
                <w:szCs w:val="16"/>
              </w:rPr>
            </w:pPr>
            <w:proofErr w:type="spellStart"/>
            <w:ins w:id="1068" w:author="Mathias Jönsson" w:date="2025-01-18T14:56:00Z" w16du:dateUtc="2025-01-18T03:56:00Z">
              <w:r>
                <w:rPr>
                  <w:sz w:val="16"/>
                  <w:szCs w:val="16"/>
                </w:rPr>
                <w:t>Minimycin</w:t>
              </w:r>
              <w:proofErr w:type="spellEnd"/>
            </w:ins>
          </w:p>
        </w:tc>
        <w:tc>
          <w:tcPr>
            <w:tcW w:w="705" w:type="dxa"/>
            <w:tcBorders>
              <w:top w:val="nil"/>
              <w:left w:val="nil"/>
              <w:bottom w:val="nil"/>
              <w:right w:val="nil"/>
            </w:tcBorders>
            <w:shd w:val="clear" w:color="auto" w:fill="auto"/>
            <w:tcMar>
              <w:top w:w="0" w:type="dxa"/>
              <w:left w:w="100" w:type="dxa"/>
              <w:bottom w:w="0" w:type="dxa"/>
              <w:right w:w="100" w:type="dxa"/>
            </w:tcMar>
          </w:tcPr>
          <w:p w14:paraId="10A5FA4A" w14:textId="77777777" w:rsidR="009664C4" w:rsidRDefault="009664C4" w:rsidP="00CE2BAF">
            <w:pPr>
              <w:jc w:val="right"/>
              <w:rPr>
                <w:ins w:id="1069" w:author="Mathias Jönsson" w:date="2025-01-18T14:56:00Z" w16du:dateUtc="2025-01-18T03:56:00Z"/>
                <w:sz w:val="16"/>
                <w:szCs w:val="16"/>
              </w:rPr>
            </w:pPr>
            <w:ins w:id="1070" w:author="Mathias Jönsson" w:date="2025-01-18T14:56:00Z" w16du:dateUtc="2025-01-18T03:56:00Z">
              <w:r>
                <w:rPr>
                  <w:sz w:val="16"/>
                  <w:szCs w:val="16"/>
                </w:rPr>
                <w:t>7.50</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4A7F947E" w14:textId="77777777" w:rsidR="009664C4" w:rsidRDefault="009664C4" w:rsidP="00CE2BAF">
            <w:pPr>
              <w:jc w:val="right"/>
              <w:rPr>
                <w:ins w:id="1071" w:author="Mathias Jönsson" w:date="2025-01-18T14:56:00Z" w16du:dateUtc="2025-01-18T03:56:00Z"/>
                <w:sz w:val="16"/>
                <w:szCs w:val="16"/>
              </w:rPr>
            </w:pPr>
            <w:ins w:id="1072" w:author="Mathias Jönsson" w:date="2025-01-18T14:56:00Z" w16du:dateUtc="2025-01-18T03:56:00Z">
              <w:r>
                <w:rPr>
                  <w:sz w:val="16"/>
                  <w:szCs w:val="16"/>
                </w:rPr>
                <w:t>Heterologous DNPM</w:t>
              </w:r>
            </w:ins>
          </w:p>
        </w:tc>
        <w:tc>
          <w:tcPr>
            <w:tcW w:w="3689" w:type="dxa"/>
            <w:tcBorders>
              <w:top w:val="nil"/>
              <w:left w:val="nil"/>
              <w:bottom w:val="nil"/>
              <w:right w:val="nil"/>
            </w:tcBorders>
            <w:shd w:val="clear" w:color="auto" w:fill="auto"/>
            <w:tcMar>
              <w:top w:w="0" w:type="dxa"/>
              <w:left w:w="100" w:type="dxa"/>
              <w:bottom w:w="0" w:type="dxa"/>
              <w:right w:w="100" w:type="dxa"/>
            </w:tcMar>
          </w:tcPr>
          <w:p w14:paraId="1B7074AD" w14:textId="77777777" w:rsidR="009664C4" w:rsidRDefault="009664C4" w:rsidP="00CE2BAF">
            <w:pPr>
              <w:rPr>
                <w:ins w:id="1073" w:author="Mathias Jönsson" w:date="2025-01-18T14:56:00Z" w16du:dateUtc="2025-01-18T03:56:00Z"/>
                <w:sz w:val="16"/>
                <w:szCs w:val="16"/>
              </w:rPr>
            </w:pPr>
            <w:ins w:id="1074" w:author="Mathias Jönsson" w:date="2025-01-18T14:56:00Z" w16du:dateUtc="2025-01-18T03:56:00Z">
              <w:r>
                <w:rPr>
                  <w:sz w:val="16"/>
                  <w:szCs w:val="16"/>
                </w:rPr>
                <w:t>GTMMKCSWSGNHGBYGHGGVCNTCBMCGWCGACDVSSYC</w:t>
              </w:r>
            </w:ins>
          </w:p>
        </w:tc>
      </w:tr>
      <w:tr w:rsidR="009664C4" w14:paraId="6464C345" w14:textId="77777777" w:rsidTr="00CE2BAF">
        <w:trPr>
          <w:trHeight w:val="720"/>
          <w:ins w:id="1075" w:author="Mathias Jönsson" w:date="2025-01-18T14:56:00Z"/>
        </w:trPr>
        <w:tc>
          <w:tcPr>
            <w:tcW w:w="1781" w:type="dxa"/>
            <w:tcBorders>
              <w:top w:val="nil"/>
              <w:left w:val="nil"/>
              <w:bottom w:val="nil"/>
              <w:right w:val="nil"/>
            </w:tcBorders>
            <w:shd w:val="clear" w:color="auto" w:fill="auto"/>
            <w:tcMar>
              <w:top w:w="0" w:type="dxa"/>
              <w:left w:w="100" w:type="dxa"/>
              <w:bottom w:w="0" w:type="dxa"/>
              <w:right w:w="100" w:type="dxa"/>
            </w:tcMar>
          </w:tcPr>
          <w:p w14:paraId="525A441B" w14:textId="77777777" w:rsidR="009664C4" w:rsidRDefault="009664C4" w:rsidP="00CE2BAF">
            <w:pPr>
              <w:rPr>
                <w:ins w:id="1076" w:author="Mathias Jönsson" w:date="2025-01-18T14:56:00Z" w16du:dateUtc="2025-01-18T03:56:00Z"/>
                <w:sz w:val="16"/>
                <w:szCs w:val="16"/>
              </w:rPr>
            </w:pPr>
            <w:proofErr w:type="spellStart"/>
            <w:ins w:id="1077" w:author="Mathias Jönsson" w:date="2025-01-18T14:56:00Z" w16du:dateUtc="2025-01-18T03:56:00Z">
              <w:r>
                <w:rPr>
                  <w:sz w:val="16"/>
                  <w:szCs w:val="16"/>
                </w:rPr>
                <w:t>Isorenieratene</w:t>
              </w:r>
              <w:proofErr w:type="spellEnd"/>
              <w:r>
                <w:rPr>
                  <w:sz w:val="16"/>
                  <w:szCs w:val="16"/>
                </w:rPr>
                <w:t>/</w:t>
              </w:r>
              <w:proofErr w:type="spellStart"/>
              <w:r>
                <w:rPr>
                  <w:sz w:val="16"/>
                  <w:szCs w:val="16"/>
                </w:rPr>
                <w:t>streptamidine</w:t>
              </w:r>
              <w:proofErr w:type="spellEnd"/>
            </w:ins>
          </w:p>
        </w:tc>
        <w:tc>
          <w:tcPr>
            <w:tcW w:w="1275" w:type="dxa"/>
            <w:tcBorders>
              <w:top w:val="nil"/>
              <w:left w:val="nil"/>
              <w:bottom w:val="nil"/>
              <w:right w:val="nil"/>
            </w:tcBorders>
            <w:shd w:val="clear" w:color="auto" w:fill="auto"/>
            <w:tcMar>
              <w:top w:w="0" w:type="dxa"/>
              <w:left w:w="100" w:type="dxa"/>
              <w:bottom w:w="0" w:type="dxa"/>
              <w:right w:w="100" w:type="dxa"/>
            </w:tcMar>
          </w:tcPr>
          <w:p w14:paraId="6BF3A40F" w14:textId="77777777" w:rsidR="009664C4" w:rsidRDefault="009664C4" w:rsidP="00CE2BAF">
            <w:pPr>
              <w:rPr>
                <w:ins w:id="1078" w:author="Mathias Jönsson" w:date="2025-01-18T14:56:00Z" w16du:dateUtc="2025-01-18T03:56:00Z"/>
                <w:sz w:val="16"/>
                <w:szCs w:val="16"/>
              </w:rPr>
            </w:pPr>
            <w:proofErr w:type="spellStart"/>
            <w:ins w:id="1079" w:author="Mathias Jönsson" w:date="2025-01-18T14:56:00Z" w16du:dateUtc="2025-01-18T03:56:00Z">
              <w:r>
                <w:rPr>
                  <w:sz w:val="16"/>
                  <w:szCs w:val="16"/>
                </w:rPr>
                <w:t>Streptamidine</w:t>
              </w:r>
              <w:proofErr w:type="spellEnd"/>
            </w:ins>
          </w:p>
        </w:tc>
        <w:tc>
          <w:tcPr>
            <w:tcW w:w="705" w:type="dxa"/>
            <w:tcBorders>
              <w:top w:val="nil"/>
              <w:left w:val="nil"/>
              <w:bottom w:val="nil"/>
              <w:right w:val="nil"/>
            </w:tcBorders>
            <w:shd w:val="clear" w:color="auto" w:fill="auto"/>
            <w:tcMar>
              <w:top w:w="0" w:type="dxa"/>
              <w:left w:w="100" w:type="dxa"/>
              <w:bottom w:w="0" w:type="dxa"/>
              <w:right w:w="100" w:type="dxa"/>
            </w:tcMar>
          </w:tcPr>
          <w:p w14:paraId="7CE9D4FF" w14:textId="77777777" w:rsidR="009664C4" w:rsidRDefault="009664C4" w:rsidP="00CE2BAF">
            <w:pPr>
              <w:jc w:val="right"/>
              <w:rPr>
                <w:ins w:id="1080" w:author="Mathias Jönsson" w:date="2025-01-18T14:56:00Z" w16du:dateUtc="2025-01-18T03:56:00Z"/>
                <w:sz w:val="16"/>
                <w:szCs w:val="16"/>
              </w:rPr>
            </w:pPr>
            <w:ins w:id="1081" w:author="Mathias Jönsson" w:date="2025-01-18T14:56:00Z" w16du:dateUtc="2025-01-18T03:56:00Z">
              <w:r>
                <w:rPr>
                  <w:sz w:val="16"/>
                  <w:szCs w:val="16"/>
                </w:rPr>
                <w:t>100.00</w:t>
              </w:r>
            </w:ins>
          </w:p>
        </w:tc>
        <w:tc>
          <w:tcPr>
            <w:tcW w:w="1575" w:type="dxa"/>
            <w:gridSpan w:val="2"/>
            <w:tcBorders>
              <w:top w:val="nil"/>
              <w:left w:val="nil"/>
              <w:bottom w:val="nil"/>
              <w:right w:val="nil"/>
            </w:tcBorders>
            <w:shd w:val="clear" w:color="auto" w:fill="auto"/>
            <w:tcMar>
              <w:top w:w="0" w:type="dxa"/>
              <w:left w:w="100" w:type="dxa"/>
              <w:bottom w:w="0" w:type="dxa"/>
              <w:right w:w="100" w:type="dxa"/>
            </w:tcMar>
          </w:tcPr>
          <w:p w14:paraId="319D3D17" w14:textId="77777777" w:rsidR="009664C4" w:rsidRDefault="009664C4" w:rsidP="00CE2BAF">
            <w:pPr>
              <w:jc w:val="right"/>
              <w:rPr>
                <w:ins w:id="1082" w:author="Mathias Jönsson" w:date="2025-01-18T14:56:00Z" w16du:dateUtc="2025-01-18T03:56:00Z"/>
                <w:sz w:val="16"/>
                <w:szCs w:val="16"/>
              </w:rPr>
            </w:pPr>
            <w:ins w:id="1083" w:author="Mathias Jönsson" w:date="2025-01-18T14:56:00Z" w16du:dateUtc="2025-01-18T03:56:00Z">
              <w:r>
                <w:rPr>
                  <w:sz w:val="16"/>
                  <w:szCs w:val="16"/>
                </w:rPr>
                <w:t>Heterologous Am2ab, Nutrient source (ISP2, DNPM)</w:t>
              </w:r>
            </w:ins>
          </w:p>
        </w:tc>
        <w:tc>
          <w:tcPr>
            <w:tcW w:w="3689" w:type="dxa"/>
            <w:tcBorders>
              <w:top w:val="nil"/>
              <w:left w:val="nil"/>
              <w:bottom w:val="nil"/>
              <w:right w:val="nil"/>
            </w:tcBorders>
            <w:shd w:val="clear" w:color="auto" w:fill="auto"/>
            <w:tcMar>
              <w:top w:w="0" w:type="dxa"/>
              <w:left w:w="100" w:type="dxa"/>
              <w:bottom w:w="0" w:type="dxa"/>
              <w:right w:w="100" w:type="dxa"/>
            </w:tcMar>
          </w:tcPr>
          <w:p w14:paraId="783D57F8" w14:textId="77777777" w:rsidR="009664C4" w:rsidRDefault="009664C4" w:rsidP="00CE2BAF">
            <w:pPr>
              <w:rPr>
                <w:ins w:id="1084" w:author="Mathias Jönsson" w:date="2025-01-18T14:56:00Z" w16du:dateUtc="2025-01-18T03:56:00Z"/>
                <w:sz w:val="16"/>
                <w:szCs w:val="16"/>
              </w:rPr>
            </w:pPr>
            <w:ins w:id="1085" w:author="Mathias Jönsson" w:date="2025-01-18T14:56:00Z" w16du:dateUtc="2025-01-18T03:56:00Z">
              <w:r>
                <w:rPr>
                  <w:sz w:val="16"/>
                  <w:szCs w:val="16"/>
                </w:rPr>
                <w:t>WATGRAAAYGATTWTCATYWMYAWHHVSGGGRS</w:t>
              </w:r>
            </w:ins>
          </w:p>
        </w:tc>
      </w:tr>
      <w:tr w:rsidR="009664C4" w14:paraId="6F43C87F" w14:textId="77777777" w:rsidTr="00CE2BAF">
        <w:trPr>
          <w:trHeight w:val="720"/>
          <w:ins w:id="1086" w:author="Mathias Jönsson" w:date="2025-01-18T14:56:00Z"/>
        </w:trPr>
        <w:tc>
          <w:tcPr>
            <w:tcW w:w="1781" w:type="dxa"/>
            <w:tcBorders>
              <w:top w:val="nil"/>
              <w:left w:val="nil"/>
              <w:bottom w:val="single" w:sz="12" w:space="0" w:color="000000"/>
              <w:right w:val="nil"/>
            </w:tcBorders>
            <w:shd w:val="clear" w:color="auto" w:fill="auto"/>
            <w:tcMar>
              <w:top w:w="0" w:type="dxa"/>
              <w:left w:w="100" w:type="dxa"/>
              <w:bottom w:w="0" w:type="dxa"/>
              <w:right w:w="100" w:type="dxa"/>
            </w:tcMar>
          </w:tcPr>
          <w:p w14:paraId="08A429C7" w14:textId="77777777" w:rsidR="009664C4" w:rsidRDefault="009664C4" w:rsidP="00CE2BAF">
            <w:pPr>
              <w:rPr>
                <w:ins w:id="1087" w:author="Mathias Jönsson" w:date="2025-01-18T14:56:00Z" w16du:dateUtc="2025-01-18T03:56:00Z"/>
                <w:sz w:val="16"/>
                <w:szCs w:val="16"/>
              </w:rPr>
            </w:pPr>
            <w:proofErr w:type="spellStart"/>
            <w:ins w:id="1088" w:author="Mathias Jönsson" w:date="2025-01-18T14:56:00Z" w16du:dateUtc="2025-01-18T03:56:00Z">
              <w:r>
                <w:rPr>
                  <w:sz w:val="16"/>
                  <w:szCs w:val="16"/>
                </w:rPr>
                <w:t>Candicidin</w:t>
              </w:r>
              <w:proofErr w:type="spellEnd"/>
              <w:r>
                <w:rPr>
                  <w:sz w:val="16"/>
                  <w:szCs w:val="16"/>
                </w:rPr>
                <w:t>/antimycin</w:t>
              </w:r>
            </w:ins>
          </w:p>
        </w:tc>
        <w:tc>
          <w:tcPr>
            <w:tcW w:w="1275" w:type="dxa"/>
            <w:tcBorders>
              <w:top w:val="nil"/>
              <w:left w:val="nil"/>
              <w:bottom w:val="single" w:sz="12" w:space="0" w:color="000000"/>
              <w:right w:val="nil"/>
            </w:tcBorders>
            <w:shd w:val="clear" w:color="auto" w:fill="auto"/>
            <w:tcMar>
              <w:top w:w="0" w:type="dxa"/>
              <w:left w:w="100" w:type="dxa"/>
              <w:bottom w:w="0" w:type="dxa"/>
              <w:right w:w="100" w:type="dxa"/>
            </w:tcMar>
          </w:tcPr>
          <w:p w14:paraId="1CE36680" w14:textId="77777777" w:rsidR="009664C4" w:rsidRDefault="009664C4" w:rsidP="00CE2BAF">
            <w:pPr>
              <w:rPr>
                <w:ins w:id="1089" w:author="Mathias Jönsson" w:date="2025-01-18T14:56:00Z" w16du:dateUtc="2025-01-18T03:56:00Z"/>
                <w:sz w:val="16"/>
                <w:szCs w:val="16"/>
              </w:rPr>
            </w:pPr>
            <w:proofErr w:type="spellStart"/>
            <w:ins w:id="1090" w:author="Mathias Jönsson" w:date="2025-01-18T14:56:00Z" w16du:dateUtc="2025-01-18T03:56:00Z">
              <w:r>
                <w:rPr>
                  <w:sz w:val="16"/>
                  <w:szCs w:val="16"/>
                </w:rPr>
                <w:t>Candicidin</w:t>
              </w:r>
              <w:proofErr w:type="spellEnd"/>
              <w:r>
                <w:rPr>
                  <w:sz w:val="16"/>
                  <w:szCs w:val="16"/>
                </w:rPr>
                <w:t>/</w:t>
              </w:r>
              <w:proofErr w:type="gramStart"/>
              <w:r>
                <w:rPr>
                  <w:sz w:val="16"/>
                  <w:szCs w:val="16"/>
                </w:rPr>
                <w:t>-  Antimycin</w:t>
              </w:r>
              <w:proofErr w:type="gramEnd"/>
            </w:ins>
          </w:p>
        </w:tc>
        <w:tc>
          <w:tcPr>
            <w:tcW w:w="705" w:type="dxa"/>
            <w:tcBorders>
              <w:top w:val="nil"/>
              <w:left w:val="nil"/>
              <w:bottom w:val="single" w:sz="12" w:space="0" w:color="000000"/>
              <w:right w:val="nil"/>
            </w:tcBorders>
            <w:shd w:val="clear" w:color="auto" w:fill="auto"/>
            <w:tcMar>
              <w:top w:w="0" w:type="dxa"/>
              <w:left w:w="100" w:type="dxa"/>
              <w:bottom w:w="0" w:type="dxa"/>
              <w:right w:w="100" w:type="dxa"/>
            </w:tcMar>
          </w:tcPr>
          <w:p w14:paraId="5AE0009C" w14:textId="77777777" w:rsidR="009664C4" w:rsidRDefault="009664C4" w:rsidP="00CE2BAF">
            <w:pPr>
              <w:jc w:val="right"/>
              <w:rPr>
                <w:ins w:id="1091" w:author="Mathias Jönsson" w:date="2025-01-18T14:56:00Z" w16du:dateUtc="2025-01-18T03:56:00Z"/>
                <w:sz w:val="16"/>
                <w:szCs w:val="16"/>
              </w:rPr>
            </w:pPr>
            <w:ins w:id="1092" w:author="Mathias Jönsson" w:date="2025-01-18T14:56:00Z" w16du:dateUtc="2025-01-18T03:56:00Z">
              <w:r>
                <w:rPr>
                  <w:sz w:val="16"/>
                  <w:szCs w:val="16"/>
                </w:rPr>
                <w:t>30.48</w:t>
              </w:r>
            </w:ins>
          </w:p>
        </w:tc>
        <w:tc>
          <w:tcPr>
            <w:tcW w:w="1575" w:type="dxa"/>
            <w:gridSpan w:val="2"/>
            <w:tcBorders>
              <w:top w:val="nil"/>
              <w:left w:val="nil"/>
              <w:bottom w:val="single" w:sz="12" w:space="0" w:color="000000"/>
              <w:right w:val="nil"/>
            </w:tcBorders>
            <w:shd w:val="clear" w:color="auto" w:fill="auto"/>
            <w:tcMar>
              <w:top w:w="0" w:type="dxa"/>
              <w:left w:w="100" w:type="dxa"/>
              <w:bottom w:w="0" w:type="dxa"/>
              <w:right w:w="100" w:type="dxa"/>
            </w:tcMar>
          </w:tcPr>
          <w:p w14:paraId="5E843EC8" w14:textId="77777777" w:rsidR="009664C4" w:rsidRDefault="009664C4" w:rsidP="00CE2BAF">
            <w:pPr>
              <w:jc w:val="right"/>
              <w:rPr>
                <w:ins w:id="1093" w:author="Mathias Jönsson" w:date="2025-01-18T14:56:00Z" w16du:dateUtc="2025-01-18T03:56:00Z"/>
                <w:sz w:val="16"/>
                <w:szCs w:val="16"/>
              </w:rPr>
            </w:pPr>
            <w:ins w:id="1094" w:author="Mathias Jönsson" w:date="2025-01-18T14:56:00Z" w16du:dateUtc="2025-01-18T03:56:00Z">
              <w:r>
                <w:rPr>
                  <w:sz w:val="16"/>
                  <w:szCs w:val="16"/>
                </w:rPr>
                <w:t>Nutrient source (DNPM, ISP2), Salinity (2%), pH (9)</w:t>
              </w:r>
            </w:ins>
          </w:p>
        </w:tc>
        <w:tc>
          <w:tcPr>
            <w:tcW w:w="3689" w:type="dxa"/>
            <w:tcBorders>
              <w:top w:val="nil"/>
              <w:left w:val="nil"/>
              <w:bottom w:val="single" w:sz="12" w:space="0" w:color="000000"/>
              <w:right w:val="nil"/>
            </w:tcBorders>
            <w:shd w:val="clear" w:color="auto" w:fill="auto"/>
            <w:tcMar>
              <w:top w:w="0" w:type="dxa"/>
              <w:left w:w="100" w:type="dxa"/>
              <w:bottom w:w="0" w:type="dxa"/>
              <w:right w:w="100" w:type="dxa"/>
            </w:tcMar>
          </w:tcPr>
          <w:p w14:paraId="12695DE5" w14:textId="77777777" w:rsidR="009664C4" w:rsidRDefault="009664C4" w:rsidP="00CE2BAF">
            <w:pPr>
              <w:rPr>
                <w:ins w:id="1095" w:author="Mathias Jönsson" w:date="2025-01-18T14:56:00Z" w16du:dateUtc="2025-01-18T03:56:00Z"/>
                <w:sz w:val="16"/>
                <w:szCs w:val="16"/>
              </w:rPr>
            </w:pPr>
            <w:ins w:id="1096" w:author="Mathias Jönsson" w:date="2025-01-18T14:56:00Z" w16du:dateUtc="2025-01-18T03:56:00Z">
              <w:r>
                <w:rPr>
                  <w:sz w:val="16"/>
                  <w:szCs w:val="16"/>
                </w:rPr>
                <w:t>GNCGHCGASYTCGTSGARGYCCTCSVYSMCGNCSDSGASG</w:t>
              </w:r>
            </w:ins>
          </w:p>
        </w:tc>
      </w:tr>
    </w:tbl>
    <w:p w14:paraId="47202897" w14:textId="77777777" w:rsidR="004E1CDA" w:rsidRDefault="004E1CDA" w:rsidP="004E1CDA">
      <w:pPr>
        <w:rPr>
          <w:ins w:id="1097" w:author="Mathias Jönsson" w:date="2025-01-18T14:57:00Z" w16du:dateUtc="2025-01-18T03:57:00Z"/>
        </w:rPr>
      </w:pPr>
    </w:p>
    <w:p w14:paraId="178AFDCD" w14:textId="77777777" w:rsidR="009664C4" w:rsidRDefault="009664C4" w:rsidP="004E1CDA"/>
    <w:p w14:paraId="275EB721" w14:textId="77777777" w:rsidR="00771955" w:rsidRDefault="00771955" w:rsidP="004E1CDA">
      <w:pPr>
        <w:pStyle w:val="Heading3"/>
        <w:rPr>
          <w:color w:val="auto"/>
          <w:sz w:val="32"/>
          <w:szCs w:val="32"/>
        </w:rPr>
      </w:pPr>
      <w:proofErr w:type="spellStart"/>
      <w:r w:rsidRPr="00771955">
        <w:rPr>
          <w:color w:val="auto"/>
          <w:sz w:val="32"/>
          <w:szCs w:val="32"/>
        </w:rPr>
        <w:t>STAR</w:t>
      </w:r>
      <w:r w:rsidRPr="00771955">
        <w:rPr>
          <w:rFonts w:ascii="Segoe UI Symbol" w:hAnsi="Segoe UI Symbol" w:cs="Segoe UI Symbol"/>
          <w:color w:val="auto"/>
          <w:sz w:val="32"/>
          <w:szCs w:val="32"/>
        </w:rPr>
        <w:t>★</w:t>
      </w:r>
      <w:r w:rsidRPr="00771955">
        <w:rPr>
          <w:color w:val="auto"/>
          <w:sz w:val="32"/>
          <w:szCs w:val="32"/>
        </w:rPr>
        <w:t>Methods</w:t>
      </w:r>
      <w:proofErr w:type="spellEnd"/>
    </w:p>
    <w:p w14:paraId="66738A12" w14:textId="67103D30" w:rsidR="00771955" w:rsidRDefault="00771955" w:rsidP="00771955">
      <w:pPr>
        <w:pStyle w:val="Heading3"/>
      </w:pPr>
      <w:r>
        <w:t>Key resources table</w:t>
      </w:r>
    </w:p>
    <w:tbl>
      <w:tblPr>
        <w:tblStyle w:val="TableGrid"/>
        <w:tblW w:w="957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Change w:id="1098" w:author="Mathias Jönsson" w:date="2025-01-18T14:04:00Z" w16du:dateUtc="2025-01-18T03:04:00Z">
          <w:tblPr>
            <w:tblStyle w:val="TableGrid"/>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PrChange>
      </w:tblPr>
      <w:tblGrid>
        <w:gridCol w:w="5238"/>
        <w:gridCol w:w="2250"/>
        <w:gridCol w:w="2088"/>
        <w:tblGridChange w:id="1099">
          <w:tblGrid>
            <w:gridCol w:w="5238"/>
            <w:gridCol w:w="2250"/>
            <w:gridCol w:w="2088"/>
          </w:tblGrid>
        </w:tblGridChange>
      </w:tblGrid>
      <w:tr w:rsidR="000E3E0B" w:rsidRPr="000E3E0B" w14:paraId="4C03717E" w14:textId="77777777" w:rsidTr="00C8120A">
        <w:trPr>
          <w:cantSplit/>
          <w:trHeight w:hRule="exact" w:val="288"/>
          <w:trPrChange w:id="1100" w:author="Mathias Jönsson" w:date="2025-01-18T14:04:00Z" w16du:dateUtc="2025-01-18T03:04:00Z">
            <w:trPr>
              <w:cantSplit/>
              <w:trHeight w:hRule="exact" w:val="288"/>
            </w:trPr>
          </w:trPrChange>
        </w:trPr>
        <w:tc>
          <w:tcPr>
            <w:tcW w:w="5238" w:type="dxa"/>
            <w:tcBorders>
              <w:top w:val="single" w:sz="12" w:space="0" w:color="000000"/>
              <w:left w:val="single" w:sz="2" w:space="0" w:color="000000"/>
              <w:bottom w:val="single" w:sz="12" w:space="0" w:color="000000"/>
              <w:right w:val="single" w:sz="2" w:space="0" w:color="000000"/>
            </w:tcBorders>
            <w:vAlign w:val="center"/>
            <w:hideMark/>
            <w:tcPrChange w:id="1101" w:author="Mathias Jönsson" w:date="2025-01-18T14:04:00Z" w16du:dateUtc="2025-01-18T03:04:00Z">
              <w:tcPr>
                <w:tcW w:w="5238" w:type="dxa"/>
                <w:tcBorders>
                  <w:top w:val="single" w:sz="12" w:space="0" w:color="000000"/>
                  <w:left w:val="single" w:sz="2" w:space="0" w:color="000000"/>
                  <w:bottom w:val="single" w:sz="12" w:space="0" w:color="000000"/>
                  <w:right w:val="single" w:sz="2" w:space="0" w:color="000000"/>
                </w:tcBorders>
                <w:vAlign w:val="center"/>
                <w:hideMark/>
              </w:tcPr>
            </w:tcPrChange>
          </w:tcPr>
          <w:p w14:paraId="0B2CD164" w14:textId="77777777" w:rsidR="000E3E0B" w:rsidRPr="000E3E0B" w:rsidRDefault="000E3E0B" w:rsidP="000E3E0B">
            <w:pPr>
              <w:spacing w:line="276" w:lineRule="auto"/>
            </w:pPr>
            <w:r w:rsidRPr="000E3E0B">
              <w:t>REAGENT or RESOURCE</w:t>
            </w:r>
          </w:p>
        </w:tc>
        <w:tc>
          <w:tcPr>
            <w:tcW w:w="2250" w:type="dxa"/>
            <w:tcBorders>
              <w:top w:val="single" w:sz="12" w:space="0" w:color="000000"/>
              <w:left w:val="single" w:sz="2" w:space="0" w:color="000000"/>
              <w:bottom w:val="single" w:sz="12" w:space="0" w:color="000000"/>
              <w:right w:val="single" w:sz="2" w:space="0" w:color="000000"/>
            </w:tcBorders>
            <w:vAlign w:val="center"/>
            <w:hideMark/>
            <w:tcPrChange w:id="1102" w:author="Mathias Jönsson" w:date="2025-01-18T14:04:00Z" w16du:dateUtc="2025-01-18T03:04:00Z">
              <w:tcPr>
                <w:tcW w:w="2250" w:type="dxa"/>
                <w:tcBorders>
                  <w:top w:val="single" w:sz="12" w:space="0" w:color="000000"/>
                  <w:left w:val="single" w:sz="2" w:space="0" w:color="000000"/>
                  <w:bottom w:val="single" w:sz="12" w:space="0" w:color="000000"/>
                  <w:right w:val="single" w:sz="2" w:space="0" w:color="000000"/>
                </w:tcBorders>
                <w:vAlign w:val="center"/>
                <w:hideMark/>
              </w:tcPr>
            </w:tcPrChange>
          </w:tcPr>
          <w:p w14:paraId="51699C34" w14:textId="77777777" w:rsidR="000E3E0B" w:rsidRPr="000E3E0B" w:rsidRDefault="000E3E0B" w:rsidP="000E3E0B">
            <w:pPr>
              <w:spacing w:line="276" w:lineRule="auto"/>
            </w:pPr>
            <w:r w:rsidRPr="000E3E0B">
              <w:t>SOURCE</w:t>
            </w:r>
          </w:p>
        </w:tc>
        <w:tc>
          <w:tcPr>
            <w:tcW w:w="2088" w:type="dxa"/>
            <w:tcBorders>
              <w:top w:val="single" w:sz="12" w:space="0" w:color="000000"/>
              <w:left w:val="single" w:sz="2" w:space="0" w:color="000000"/>
              <w:bottom w:val="single" w:sz="12" w:space="0" w:color="000000"/>
              <w:right w:val="single" w:sz="2" w:space="0" w:color="000000"/>
            </w:tcBorders>
            <w:vAlign w:val="center"/>
            <w:hideMark/>
            <w:tcPrChange w:id="1103" w:author="Mathias Jönsson" w:date="2025-01-18T14:04:00Z" w16du:dateUtc="2025-01-18T03:04:00Z">
              <w:tcPr>
                <w:tcW w:w="2088" w:type="dxa"/>
                <w:tcBorders>
                  <w:top w:val="single" w:sz="12" w:space="0" w:color="000000"/>
                  <w:left w:val="single" w:sz="2" w:space="0" w:color="000000"/>
                  <w:bottom w:val="single" w:sz="12" w:space="0" w:color="000000"/>
                  <w:right w:val="single" w:sz="2" w:space="0" w:color="000000"/>
                </w:tcBorders>
                <w:vAlign w:val="center"/>
                <w:hideMark/>
              </w:tcPr>
            </w:tcPrChange>
          </w:tcPr>
          <w:p w14:paraId="5B9A5D8B" w14:textId="77777777" w:rsidR="000E3E0B" w:rsidRPr="000E3E0B" w:rsidRDefault="000E3E0B" w:rsidP="000E3E0B">
            <w:pPr>
              <w:spacing w:line="276" w:lineRule="auto"/>
            </w:pPr>
            <w:r w:rsidRPr="000E3E0B">
              <w:t>IDENTIFIER</w:t>
            </w:r>
          </w:p>
        </w:tc>
      </w:tr>
      <w:tr w:rsidR="000E3E0B" w:rsidRPr="000E3E0B" w14:paraId="315D79ED" w14:textId="77777777" w:rsidTr="00C8120A">
        <w:trPr>
          <w:cantSplit/>
          <w:trHeight w:val="259"/>
          <w:trPrChange w:id="1104" w:author="Mathias Jönsson" w:date="2025-01-18T14:04:00Z" w16du:dateUtc="2025-01-18T03:04:00Z">
            <w:trPr>
              <w:cantSplit/>
              <w:trHeight w:val="259"/>
            </w:trPr>
          </w:trPrChange>
        </w:trPr>
        <w:tc>
          <w:tcPr>
            <w:tcW w:w="9576" w:type="dxa"/>
            <w:gridSpan w:val="3"/>
            <w:tcBorders>
              <w:top w:val="single" w:sz="12" w:space="0" w:color="000000"/>
              <w:left w:val="single" w:sz="2" w:space="0" w:color="000000"/>
              <w:bottom w:val="single" w:sz="12" w:space="0" w:color="000000"/>
              <w:right w:val="single" w:sz="2" w:space="0" w:color="000000"/>
            </w:tcBorders>
            <w:hideMark/>
            <w:tcPrChange w:id="1105" w:author="Mathias Jönsson" w:date="2025-01-18T14:04:00Z" w16du:dateUtc="2025-01-18T03:04:00Z">
              <w:tcPr>
                <w:tcW w:w="9576" w:type="dxa"/>
                <w:gridSpan w:val="3"/>
                <w:tcBorders>
                  <w:top w:val="single" w:sz="12" w:space="0" w:color="000000"/>
                  <w:left w:val="single" w:sz="2" w:space="0" w:color="000000"/>
                  <w:bottom w:val="single" w:sz="12" w:space="0" w:color="000000"/>
                  <w:right w:val="single" w:sz="2" w:space="0" w:color="000000"/>
                </w:tcBorders>
                <w:hideMark/>
              </w:tcPr>
            </w:tcPrChange>
          </w:tcPr>
          <w:p w14:paraId="3B25BA01" w14:textId="77777777" w:rsidR="000E3E0B" w:rsidRPr="000E3E0B" w:rsidRDefault="000E3E0B" w:rsidP="000E3E0B">
            <w:pPr>
              <w:spacing w:line="276" w:lineRule="auto"/>
            </w:pPr>
            <w:r w:rsidRPr="00AF4920">
              <w:rPr>
                <w:highlight w:val="yellow"/>
                <w:rPrChange w:id="1106" w:author="Mathias Jönsson" w:date="2025-01-18T14:59:00Z" w16du:dateUtc="2025-01-18T03:59:00Z">
                  <w:rPr/>
                </w:rPrChange>
              </w:rPr>
              <w:t>Antibodies</w:t>
            </w:r>
          </w:p>
        </w:tc>
      </w:tr>
      <w:tr w:rsidR="000E3E0B" w:rsidRPr="000E3E0B" w14:paraId="707B0398" w14:textId="77777777" w:rsidTr="00C8120A">
        <w:trPr>
          <w:cantSplit/>
          <w:trHeight w:val="259"/>
          <w:trPrChange w:id="1107" w:author="Mathias Jönsson" w:date="2025-01-18T14:04:00Z" w16du:dateUtc="2025-01-18T03:04:00Z">
            <w:trPr>
              <w:cantSplit/>
              <w:trHeight w:val="259"/>
            </w:trPr>
          </w:trPrChange>
        </w:trPr>
        <w:tc>
          <w:tcPr>
            <w:tcW w:w="5238" w:type="dxa"/>
            <w:tcBorders>
              <w:top w:val="single" w:sz="12" w:space="0" w:color="000000"/>
              <w:left w:val="single" w:sz="2" w:space="0" w:color="000000"/>
              <w:bottom w:val="single" w:sz="2" w:space="0" w:color="000000"/>
              <w:right w:val="single" w:sz="2" w:space="0" w:color="000000"/>
            </w:tcBorders>
            <w:tcPrChange w:id="1108" w:author="Mathias Jönsson" w:date="2025-01-18T14:04:00Z" w16du:dateUtc="2025-01-18T03:04:00Z">
              <w:tcPr>
                <w:tcW w:w="5238" w:type="dxa"/>
                <w:tcBorders>
                  <w:top w:val="single" w:sz="12" w:space="0" w:color="000000"/>
                  <w:left w:val="single" w:sz="2" w:space="0" w:color="000000"/>
                  <w:bottom w:val="single" w:sz="2" w:space="0" w:color="000000"/>
                  <w:right w:val="single" w:sz="2" w:space="0" w:color="000000"/>
                </w:tcBorders>
              </w:tcPr>
            </w:tcPrChange>
          </w:tcPr>
          <w:p w14:paraId="6A1B5076" w14:textId="77777777" w:rsidR="000E3E0B" w:rsidRPr="000E3E0B" w:rsidRDefault="000E3E0B" w:rsidP="000E3E0B">
            <w:pPr>
              <w:spacing w:line="276" w:lineRule="auto"/>
            </w:pPr>
          </w:p>
        </w:tc>
        <w:tc>
          <w:tcPr>
            <w:tcW w:w="2250" w:type="dxa"/>
            <w:tcBorders>
              <w:top w:val="single" w:sz="12" w:space="0" w:color="000000"/>
              <w:left w:val="single" w:sz="2" w:space="0" w:color="000000"/>
              <w:bottom w:val="single" w:sz="2" w:space="0" w:color="000000"/>
              <w:right w:val="single" w:sz="2" w:space="0" w:color="000000"/>
            </w:tcBorders>
            <w:tcPrChange w:id="1109" w:author="Mathias Jönsson" w:date="2025-01-18T14:04:00Z" w16du:dateUtc="2025-01-18T03:04:00Z">
              <w:tcPr>
                <w:tcW w:w="2250" w:type="dxa"/>
                <w:tcBorders>
                  <w:top w:val="single" w:sz="12" w:space="0" w:color="000000"/>
                  <w:left w:val="single" w:sz="2" w:space="0" w:color="000000"/>
                  <w:bottom w:val="single" w:sz="2" w:space="0" w:color="000000"/>
                  <w:right w:val="single" w:sz="2" w:space="0" w:color="000000"/>
                </w:tcBorders>
              </w:tcPr>
            </w:tcPrChange>
          </w:tcPr>
          <w:p w14:paraId="34EAB721" w14:textId="77777777" w:rsidR="000E3E0B" w:rsidRPr="000E3E0B" w:rsidRDefault="000E3E0B" w:rsidP="000E3E0B">
            <w:pPr>
              <w:spacing w:line="276" w:lineRule="auto"/>
            </w:pPr>
          </w:p>
        </w:tc>
        <w:tc>
          <w:tcPr>
            <w:tcW w:w="2088" w:type="dxa"/>
            <w:tcBorders>
              <w:top w:val="single" w:sz="12" w:space="0" w:color="000000"/>
              <w:left w:val="single" w:sz="2" w:space="0" w:color="000000"/>
              <w:bottom w:val="single" w:sz="2" w:space="0" w:color="000000"/>
              <w:right w:val="single" w:sz="2" w:space="0" w:color="000000"/>
            </w:tcBorders>
            <w:tcPrChange w:id="1110" w:author="Mathias Jönsson" w:date="2025-01-18T14:04:00Z" w16du:dateUtc="2025-01-18T03:04:00Z">
              <w:tcPr>
                <w:tcW w:w="2088" w:type="dxa"/>
                <w:tcBorders>
                  <w:top w:val="single" w:sz="12" w:space="0" w:color="000000"/>
                  <w:left w:val="single" w:sz="2" w:space="0" w:color="000000"/>
                  <w:bottom w:val="single" w:sz="2" w:space="0" w:color="000000"/>
                  <w:right w:val="single" w:sz="2" w:space="0" w:color="000000"/>
                </w:tcBorders>
              </w:tcPr>
            </w:tcPrChange>
          </w:tcPr>
          <w:p w14:paraId="2B8034EC" w14:textId="77777777" w:rsidR="000E3E0B" w:rsidRPr="000E3E0B" w:rsidRDefault="000E3E0B" w:rsidP="000E3E0B">
            <w:pPr>
              <w:spacing w:line="276" w:lineRule="auto"/>
            </w:pPr>
          </w:p>
        </w:tc>
      </w:tr>
      <w:tr w:rsidR="000E3E0B" w:rsidRPr="000E3E0B" w14:paraId="144D946A" w14:textId="77777777" w:rsidTr="00C8120A">
        <w:trPr>
          <w:cantSplit/>
          <w:trHeight w:val="259"/>
          <w:trPrChange w:id="1111"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12"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A45D176"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13"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23815D6E"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14"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34EA1C54" w14:textId="77777777" w:rsidR="000E3E0B" w:rsidRPr="000E3E0B" w:rsidRDefault="000E3E0B" w:rsidP="000E3E0B">
            <w:pPr>
              <w:spacing w:line="276" w:lineRule="auto"/>
            </w:pPr>
          </w:p>
        </w:tc>
      </w:tr>
      <w:tr w:rsidR="000E3E0B" w:rsidRPr="000E3E0B" w14:paraId="6FE344BF" w14:textId="77777777" w:rsidTr="00C8120A">
        <w:trPr>
          <w:cantSplit/>
          <w:trHeight w:val="259"/>
          <w:trPrChange w:id="1115"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16"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7F436E6F"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17"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58F0A6E9"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18"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23402BF6" w14:textId="77777777" w:rsidR="000E3E0B" w:rsidRPr="000E3E0B" w:rsidRDefault="000E3E0B" w:rsidP="000E3E0B">
            <w:pPr>
              <w:spacing w:line="276" w:lineRule="auto"/>
            </w:pPr>
          </w:p>
        </w:tc>
      </w:tr>
      <w:tr w:rsidR="000E3E0B" w:rsidRPr="000E3E0B" w14:paraId="2FA247C2" w14:textId="77777777" w:rsidTr="00C8120A">
        <w:trPr>
          <w:cantSplit/>
          <w:trHeight w:val="259"/>
          <w:trPrChange w:id="1119"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20"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7CD13F0E"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21"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026CFD0B"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22"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2A343357" w14:textId="77777777" w:rsidR="000E3E0B" w:rsidRPr="000E3E0B" w:rsidRDefault="000E3E0B" w:rsidP="000E3E0B">
            <w:pPr>
              <w:spacing w:line="276" w:lineRule="auto"/>
            </w:pPr>
          </w:p>
        </w:tc>
      </w:tr>
      <w:tr w:rsidR="000E3E0B" w:rsidRPr="000E3E0B" w14:paraId="0BA29E0C" w14:textId="77777777" w:rsidTr="00C8120A">
        <w:trPr>
          <w:cantSplit/>
          <w:trHeight w:val="259"/>
          <w:trPrChange w:id="1123"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24"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7FA79BF7"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25"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5C173F4D"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26"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02E44E75" w14:textId="77777777" w:rsidR="000E3E0B" w:rsidRPr="000E3E0B" w:rsidRDefault="000E3E0B" w:rsidP="000E3E0B">
            <w:pPr>
              <w:spacing w:line="276" w:lineRule="auto"/>
            </w:pPr>
          </w:p>
        </w:tc>
      </w:tr>
      <w:tr w:rsidR="000E3E0B" w:rsidRPr="000E3E0B" w14:paraId="29CD2957" w14:textId="77777777" w:rsidTr="00C8120A">
        <w:trPr>
          <w:cantSplit/>
          <w:trHeight w:val="259"/>
          <w:trPrChange w:id="1127" w:author="Mathias Jönsson" w:date="2025-01-18T14:04:00Z" w16du:dateUtc="2025-01-18T03:04:00Z">
            <w:trPr>
              <w:cantSplit/>
              <w:trHeight w:val="259"/>
            </w:trPr>
          </w:trPrChange>
        </w:trPr>
        <w:tc>
          <w:tcPr>
            <w:tcW w:w="9576" w:type="dxa"/>
            <w:gridSpan w:val="3"/>
            <w:tcBorders>
              <w:top w:val="single" w:sz="12" w:space="0" w:color="000000"/>
              <w:left w:val="single" w:sz="2" w:space="0" w:color="000000"/>
              <w:bottom w:val="single" w:sz="12" w:space="0" w:color="000000"/>
              <w:right w:val="single" w:sz="2" w:space="0" w:color="000000"/>
            </w:tcBorders>
            <w:hideMark/>
            <w:tcPrChange w:id="1128" w:author="Mathias Jönsson" w:date="2025-01-18T14:04:00Z" w16du:dateUtc="2025-01-18T03:04:00Z">
              <w:tcPr>
                <w:tcW w:w="9576" w:type="dxa"/>
                <w:gridSpan w:val="3"/>
                <w:tcBorders>
                  <w:top w:val="single" w:sz="12" w:space="0" w:color="000000"/>
                  <w:left w:val="single" w:sz="2" w:space="0" w:color="000000"/>
                  <w:bottom w:val="single" w:sz="12" w:space="0" w:color="000000"/>
                  <w:right w:val="single" w:sz="2" w:space="0" w:color="000000"/>
                </w:tcBorders>
                <w:hideMark/>
              </w:tcPr>
            </w:tcPrChange>
          </w:tcPr>
          <w:p w14:paraId="7895E708" w14:textId="77777777" w:rsidR="000E3E0B" w:rsidRPr="00AF4920" w:rsidRDefault="000E3E0B" w:rsidP="000E3E0B">
            <w:pPr>
              <w:spacing w:line="276" w:lineRule="auto"/>
              <w:rPr>
                <w:highlight w:val="yellow"/>
                <w:rPrChange w:id="1129" w:author="Mathias Jönsson" w:date="2025-01-18T14:59:00Z" w16du:dateUtc="2025-01-18T03:59:00Z">
                  <w:rPr/>
                </w:rPrChange>
              </w:rPr>
            </w:pPr>
            <w:r w:rsidRPr="00AF4920">
              <w:rPr>
                <w:highlight w:val="yellow"/>
                <w:rPrChange w:id="1130" w:author="Mathias Jönsson" w:date="2025-01-18T14:59:00Z" w16du:dateUtc="2025-01-18T03:59:00Z">
                  <w:rPr/>
                </w:rPrChange>
              </w:rPr>
              <w:t xml:space="preserve">Bacterial and virus strains </w:t>
            </w:r>
          </w:p>
        </w:tc>
      </w:tr>
      <w:tr w:rsidR="000E3E0B" w:rsidRPr="000E3E0B" w14:paraId="4CE0F01D" w14:textId="77777777" w:rsidTr="00C8120A">
        <w:trPr>
          <w:cantSplit/>
          <w:trHeight w:val="259"/>
          <w:trPrChange w:id="1131"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32"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EB7BA82"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33"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297AE724"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34"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6B0228B7" w14:textId="77777777" w:rsidR="000E3E0B" w:rsidRPr="000E3E0B" w:rsidRDefault="000E3E0B" w:rsidP="000E3E0B">
            <w:pPr>
              <w:spacing w:line="276" w:lineRule="auto"/>
            </w:pPr>
          </w:p>
        </w:tc>
      </w:tr>
      <w:tr w:rsidR="000E3E0B" w:rsidRPr="000E3E0B" w14:paraId="2E198949" w14:textId="77777777" w:rsidTr="00C8120A">
        <w:trPr>
          <w:cantSplit/>
          <w:trHeight w:val="259"/>
          <w:trPrChange w:id="1135"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36"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6C685748"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37"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79E961AF"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38"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09557296" w14:textId="77777777" w:rsidR="000E3E0B" w:rsidRPr="000E3E0B" w:rsidRDefault="000E3E0B" w:rsidP="000E3E0B">
            <w:pPr>
              <w:spacing w:line="276" w:lineRule="auto"/>
            </w:pPr>
          </w:p>
        </w:tc>
      </w:tr>
      <w:tr w:rsidR="000E3E0B" w:rsidRPr="000E3E0B" w14:paraId="373943D8" w14:textId="77777777" w:rsidTr="00C8120A">
        <w:trPr>
          <w:cantSplit/>
          <w:trHeight w:val="259"/>
          <w:trPrChange w:id="1139"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40"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24B4701E"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41"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393DE406"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42"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16618BB4" w14:textId="77777777" w:rsidR="000E3E0B" w:rsidRPr="000E3E0B" w:rsidRDefault="000E3E0B" w:rsidP="000E3E0B">
            <w:pPr>
              <w:spacing w:line="276" w:lineRule="auto"/>
            </w:pPr>
          </w:p>
        </w:tc>
      </w:tr>
      <w:tr w:rsidR="000E3E0B" w:rsidRPr="000E3E0B" w14:paraId="3A74A705" w14:textId="77777777" w:rsidTr="00C8120A">
        <w:trPr>
          <w:cantSplit/>
          <w:trHeight w:val="259"/>
          <w:trPrChange w:id="1143"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44"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2AEC8BF0"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45"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4FC14131"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46"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43EEC7D2" w14:textId="77777777" w:rsidR="000E3E0B" w:rsidRPr="000E3E0B" w:rsidRDefault="000E3E0B" w:rsidP="000E3E0B">
            <w:pPr>
              <w:spacing w:line="276" w:lineRule="auto"/>
            </w:pPr>
          </w:p>
        </w:tc>
      </w:tr>
      <w:tr w:rsidR="000E3E0B" w:rsidRPr="000E3E0B" w14:paraId="7C4FEA58" w14:textId="77777777" w:rsidTr="00C8120A">
        <w:trPr>
          <w:cantSplit/>
          <w:trHeight w:val="259"/>
          <w:trPrChange w:id="1147"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12" w:space="0" w:color="000000"/>
              <w:right w:val="single" w:sz="2" w:space="0" w:color="000000"/>
            </w:tcBorders>
            <w:tcPrChange w:id="1148" w:author="Mathias Jönsson" w:date="2025-01-18T14:04:00Z" w16du:dateUtc="2025-01-18T03:04:00Z">
              <w:tcPr>
                <w:tcW w:w="5238" w:type="dxa"/>
                <w:tcBorders>
                  <w:top w:val="single" w:sz="2" w:space="0" w:color="000000"/>
                  <w:left w:val="single" w:sz="2" w:space="0" w:color="000000"/>
                  <w:bottom w:val="single" w:sz="12" w:space="0" w:color="000000"/>
                  <w:right w:val="single" w:sz="2" w:space="0" w:color="000000"/>
                </w:tcBorders>
              </w:tcPr>
            </w:tcPrChange>
          </w:tcPr>
          <w:p w14:paraId="28383B97"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12" w:space="0" w:color="000000"/>
              <w:right w:val="single" w:sz="2" w:space="0" w:color="000000"/>
            </w:tcBorders>
            <w:tcPrChange w:id="1149" w:author="Mathias Jönsson" w:date="2025-01-18T14:04:00Z" w16du:dateUtc="2025-01-18T03:04:00Z">
              <w:tcPr>
                <w:tcW w:w="2250" w:type="dxa"/>
                <w:tcBorders>
                  <w:top w:val="single" w:sz="2" w:space="0" w:color="000000"/>
                  <w:left w:val="single" w:sz="2" w:space="0" w:color="000000"/>
                  <w:bottom w:val="single" w:sz="12" w:space="0" w:color="000000"/>
                  <w:right w:val="single" w:sz="2" w:space="0" w:color="000000"/>
                </w:tcBorders>
              </w:tcPr>
            </w:tcPrChange>
          </w:tcPr>
          <w:p w14:paraId="1052E25B"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12" w:space="0" w:color="000000"/>
              <w:right w:val="single" w:sz="2" w:space="0" w:color="000000"/>
            </w:tcBorders>
            <w:tcPrChange w:id="1150" w:author="Mathias Jönsson" w:date="2025-01-18T14:04:00Z" w16du:dateUtc="2025-01-18T03:04:00Z">
              <w:tcPr>
                <w:tcW w:w="2088" w:type="dxa"/>
                <w:tcBorders>
                  <w:top w:val="single" w:sz="2" w:space="0" w:color="000000"/>
                  <w:left w:val="single" w:sz="2" w:space="0" w:color="000000"/>
                  <w:bottom w:val="single" w:sz="12" w:space="0" w:color="000000"/>
                  <w:right w:val="single" w:sz="2" w:space="0" w:color="000000"/>
                </w:tcBorders>
              </w:tcPr>
            </w:tcPrChange>
          </w:tcPr>
          <w:p w14:paraId="56C27002" w14:textId="77777777" w:rsidR="000E3E0B" w:rsidRPr="000E3E0B" w:rsidRDefault="000E3E0B" w:rsidP="000E3E0B">
            <w:pPr>
              <w:spacing w:line="276" w:lineRule="auto"/>
            </w:pPr>
          </w:p>
        </w:tc>
      </w:tr>
      <w:tr w:rsidR="000E3E0B" w:rsidRPr="000E3E0B" w14:paraId="21E1BF46" w14:textId="77777777" w:rsidTr="00C8120A">
        <w:trPr>
          <w:cantSplit/>
          <w:trHeight w:val="259"/>
          <w:trPrChange w:id="1151"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12" w:space="0" w:color="000000"/>
              <w:right w:val="single" w:sz="2" w:space="0" w:color="000000"/>
            </w:tcBorders>
            <w:hideMark/>
            <w:tcPrChange w:id="1152" w:author="Mathias Jönsson" w:date="2025-01-18T14:04:00Z" w16du:dateUtc="2025-01-18T03:04:00Z">
              <w:tcPr>
                <w:tcW w:w="5238" w:type="dxa"/>
                <w:tcBorders>
                  <w:top w:val="single" w:sz="2" w:space="0" w:color="000000"/>
                  <w:left w:val="single" w:sz="2" w:space="0" w:color="000000"/>
                  <w:bottom w:val="single" w:sz="12" w:space="0" w:color="000000"/>
                  <w:right w:val="single" w:sz="2" w:space="0" w:color="000000"/>
                </w:tcBorders>
                <w:hideMark/>
              </w:tcPr>
            </w:tcPrChange>
          </w:tcPr>
          <w:p w14:paraId="20DE2835" w14:textId="77777777" w:rsidR="000E3E0B" w:rsidRPr="000E3E0B" w:rsidRDefault="000E3E0B" w:rsidP="000E3E0B">
            <w:pPr>
              <w:spacing w:line="276" w:lineRule="auto"/>
            </w:pPr>
            <w:r w:rsidRPr="000E3E0B">
              <w:t>Biological samples</w:t>
            </w:r>
          </w:p>
        </w:tc>
        <w:tc>
          <w:tcPr>
            <w:tcW w:w="2250" w:type="dxa"/>
            <w:tcBorders>
              <w:top w:val="single" w:sz="2" w:space="0" w:color="000000"/>
              <w:left w:val="single" w:sz="2" w:space="0" w:color="000000"/>
              <w:bottom w:val="single" w:sz="12" w:space="0" w:color="000000"/>
              <w:right w:val="single" w:sz="2" w:space="0" w:color="000000"/>
            </w:tcBorders>
            <w:tcPrChange w:id="1153" w:author="Mathias Jönsson" w:date="2025-01-18T14:04:00Z" w16du:dateUtc="2025-01-18T03:04:00Z">
              <w:tcPr>
                <w:tcW w:w="2250" w:type="dxa"/>
                <w:tcBorders>
                  <w:top w:val="single" w:sz="2" w:space="0" w:color="000000"/>
                  <w:left w:val="single" w:sz="2" w:space="0" w:color="000000"/>
                  <w:bottom w:val="single" w:sz="12" w:space="0" w:color="000000"/>
                  <w:right w:val="single" w:sz="2" w:space="0" w:color="000000"/>
                </w:tcBorders>
              </w:tcPr>
            </w:tcPrChange>
          </w:tcPr>
          <w:p w14:paraId="05B94503"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12" w:space="0" w:color="000000"/>
              <w:right w:val="single" w:sz="2" w:space="0" w:color="000000"/>
            </w:tcBorders>
            <w:tcPrChange w:id="1154" w:author="Mathias Jönsson" w:date="2025-01-18T14:04:00Z" w16du:dateUtc="2025-01-18T03:04:00Z">
              <w:tcPr>
                <w:tcW w:w="2088" w:type="dxa"/>
                <w:tcBorders>
                  <w:top w:val="single" w:sz="2" w:space="0" w:color="000000"/>
                  <w:left w:val="single" w:sz="2" w:space="0" w:color="000000"/>
                  <w:bottom w:val="single" w:sz="12" w:space="0" w:color="000000"/>
                  <w:right w:val="single" w:sz="2" w:space="0" w:color="000000"/>
                </w:tcBorders>
              </w:tcPr>
            </w:tcPrChange>
          </w:tcPr>
          <w:p w14:paraId="2F9929B5" w14:textId="77777777" w:rsidR="000E3E0B" w:rsidRPr="000E3E0B" w:rsidRDefault="000E3E0B" w:rsidP="000E3E0B">
            <w:pPr>
              <w:spacing w:line="276" w:lineRule="auto"/>
            </w:pPr>
          </w:p>
        </w:tc>
      </w:tr>
      <w:tr w:rsidR="000E3E0B" w:rsidRPr="000E3E0B" w14:paraId="36AD686C" w14:textId="77777777" w:rsidTr="00C8120A">
        <w:trPr>
          <w:cantSplit/>
          <w:trHeight w:val="259"/>
          <w:trPrChange w:id="1155"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56"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6C73B4F2"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57"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2DF1A3EC"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58"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2A2A5FE4" w14:textId="77777777" w:rsidR="000E3E0B" w:rsidRPr="000E3E0B" w:rsidRDefault="000E3E0B" w:rsidP="000E3E0B">
            <w:pPr>
              <w:spacing w:line="276" w:lineRule="auto"/>
            </w:pPr>
          </w:p>
        </w:tc>
      </w:tr>
      <w:tr w:rsidR="000E3E0B" w:rsidRPr="000E3E0B" w14:paraId="1C770D6F" w14:textId="77777777" w:rsidTr="00C8120A">
        <w:trPr>
          <w:cantSplit/>
          <w:trHeight w:val="259"/>
          <w:trPrChange w:id="1159"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60"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58BD2B9"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61"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501FD4BA"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62"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7030D562" w14:textId="77777777" w:rsidR="000E3E0B" w:rsidRPr="000E3E0B" w:rsidRDefault="000E3E0B" w:rsidP="000E3E0B">
            <w:pPr>
              <w:spacing w:line="276" w:lineRule="auto"/>
            </w:pPr>
          </w:p>
        </w:tc>
      </w:tr>
      <w:tr w:rsidR="000E3E0B" w:rsidRPr="000E3E0B" w14:paraId="725EADAD" w14:textId="77777777" w:rsidTr="00C8120A">
        <w:trPr>
          <w:cantSplit/>
          <w:trHeight w:val="259"/>
          <w:trPrChange w:id="1163"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64"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1E4B267B"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65"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440FF747"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66"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338E3A48" w14:textId="77777777" w:rsidR="000E3E0B" w:rsidRPr="000E3E0B" w:rsidRDefault="000E3E0B" w:rsidP="000E3E0B">
            <w:pPr>
              <w:spacing w:line="276" w:lineRule="auto"/>
            </w:pPr>
          </w:p>
        </w:tc>
      </w:tr>
      <w:tr w:rsidR="000E3E0B" w:rsidRPr="000E3E0B" w14:paraId="50C984D1" w14:textId="77777777" w:rsidTr="00C8120A">
        <w:trPr>
          <w:cantSplit/>
          <w:trHeight w:val="259"/>
          <w:trPrChange w:id="1167"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68"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539B7AA"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69"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0247CB4E"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70"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174F1AF2" w14:textId="77777777" w:rsidR="000E3E0B" w:rsidRPr="000E3E0B" w:rsidRDefault="000E3E0B" w:rsidP="000E3E0B">
            <w:pPr>
              <w:spacing w:line="276" w:lineRule="auto"/>
            </w:pPr>
          </w:p>
        </w:tc>
      </w:tr>
      <w:tr w:rsidR="000E3E0B" w:rsidRPr="000E3E0B" w14:paraId="4B22ACA4" w14:textId="77777777" w:rsidTr="00C8120A">
        <w:trPr>
          <w:cantSplit/>
          <w:trHeight w:val="259"/>
          <w:trPrChange w:id="1171"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12" w:space="0" w:color="000000"/>
              <w:right w:val="single" w:sz="2" w:space="0" w:color="000000"/>
            </w:tcBorders>
            <w:tcPrChange w:id="1172" w:author="Mathias Jönsson" w:date="2025-01-18T14:04:00Z" w16du:dateUtc="2025-01-18T03:04:00Z">
              <w:tcPr>
                <w:tcW w:w="5238" w:type="dxa"/>
                <w:tcBorders>
                  <w:top w:val="single" w:sz="2" w:space="0" w:color="000000"/>
                  <w:left w:val="single" w:sz="2" w:space="0" w:color="000000"/>
                  <w:bottom w:val="single" w:sz="12" w:space="0" w:color="000000"/>
                  <w:right w:val="single" w:sz="2" w:space="0" w:color="000000"/>
                </w:tcBorders>
              </w:tcPr>
            </w:tcPrChange>
          </w:tcPr>
          <w:p w14:paraId="5DF91AAB"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12" w:space="0" w:color="000000"/>
              <w:right w:val="single" w:sz="2" w:space="0" w:color="000000"/>
            </w:tcBorders>
            <w:tcPrChange w:id="1173" w:author="Mathias Jönsson" w:date="2025-01-18T14:04:00Z" w16du:dateUtc="2025-01-18T03:04:00Z">
              <w:tcPr>
                <w:tcW w:w="2250" w:type="dxa"/>
                <w:tcBorders>
                  <w:top w:val="single" w:sz="2" w:space="0" w:color="000000"/>
                  <w:left w:val="single" w:sz="2" w:space="0" w:color="000000"/>
                  <w:bottom w:val="single" w:sz="12" w:space="0" w:color="000000"/>
                  <w:right w:val="single" w:sz="2" w:space="0" w:color="000000"/>
                </w:tcBorders>
              </w:tcPr>
            </w:tcPrChange>
          </w:tcPr>
          <w:p w14:paraId="3880FCAB"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12" w:space="0" w:color="000000"/>
              <w:right w:val="single" w:sz="2" w:space="0" w:color="000000"/>
            </w:tcBorders>
            <w:tcPrChange w:id="1174" w:author="Mathias Jönsson" w:date="2025-01-18T14:04:00Z" w16du:dateUtc="2025-01-18T03:04:00Z">
              <w:tcPr>
                <w:tcW w:w="2088" w:type="dxa"/>
                <w:tcBorders>
                  <w:top w:val="single" w:sz="2" w:space="0" w:color="000000"/>
                  <w:left w:val="single" w:sz="2" w:space="0" w:color="000000"/>
                  <w:bottom w:val="single" w:sz="12" w:space="0" w:color="000000"/>
                  <w:right w:val="single" w:sz="2" w:space="0" w:color="000000"/>
                </w:tcBorders>
              </w:tcPr>
            </w:tcPrChange>
          </w:tcPr>
          <w:p w14:paraId="476A1133" w14:textId="77777777" w:rsidR="000E3E0B" w:rsidRPr="000E3E0B" w:rsidRDefault="000E3E0B" w:rsidP="000E3E0B">
            <w:pPr>
              <w:spacing w:line="276" w:lineRule="auto"/>
            </w:pPr>
          </w:p>
        </w:tc>
      </w:tr>
      <w:tr w:rsidR="000E3E0B" w:rsidRPr="000E3E0B" w14:paraId="706087D1" w14:textId="77777777" w:rsidTr="00C8120A">
        <w:trPr>
          <w:cantSplit/>
          <w:trHeight w:val="259"/>
          <w:trPrChange w:id="1175" w:author="Mathias Jönsson" w:date="2025-01-18T14:04:00Z" w16du:dateUtc="2025-01-18T03:04:00Z">
            <w:trPr>
              <w:cantSplit/>
              <w:trHeight w:val="259"/>
            </w:trPr>
          </w:trPrChange>
        </w:trPr>
        <w:tc>
          <w:tcPr>
            <w:tcW w:w="9576" w:type="dxa"/>
            <w:gridSpan w:val="3"/>
            <w:tcBorders>
              <w:top w:val="single" w:sz="12" w:space="0" w:color="000000"/>
              <w:left w:val="single" w:sz="2" w:space="0" w:color="000000"/>
              <w:bottom w:val="single" w:sz="12" w:space="0" w:color="000000"/>
              <w:right w:val="single" w:sz="2" w:space="0" w:color="000000"/>
            </w:tcBorders>
            <w:hideMark/>
            <w:tcPrChange w:id="1176" w:author="Mathias Jönsson" w:date="2025-01-18T14:04:00Z" w16du:dateUtc="2025-01-18T03:04:00Z">
              <w:tcPr>
                <w:tcW w:w="9576" w:type="dxa"/>
                <w:gridSpan w:val="3"/>
                <w:tcBorders>
                  <w:top w:val="single" w:sz="12" w:space="0" w:color="000000"/>
                  <w:left w:val="single" w:sz="2" w:space="0" w:color="000000"/>
                  <w:bottom w:val="single" w:sz="12" w:space="0" w:color="000000"/>
                  <w:right w:val="single" w:sz="2" w:space="0" w:color="000000"/>
                </w:tcBorders>
                <w:hideMark/>
              </w:tcPr>
            </w:tcPrChange>
          </w:tcPr>
          <w:p w14:paraId="0C45E4A0" w14:textId="77777777" w:rsidR="000E3E0B" w:rsidRPr="00AF4920" w:rsidRDefault="000E3E0B" w:rsidP="000E3E0B">
            <w:pPr>
              <w:spacing w:line="276" w:lineRule="auto"/>
              <w:rPr>
                <w:highlight w:val="yellow"/>
                <w:rPrChange w:id="1177" w:author="Mathias Jönsson" w:date="2025-01-18T14:59:00Z" w16du:dateUtc="2025-01-18T03:59:00Z">
                  <w:rPr/>
                </w:rPrChange>
              </w:rPr>
            </w:pPr>
            <w:r w:rsidRPr="00AF4920">
              <w:rPr>
                <w:highlight w:val="yellow"/>
                <w:rPrChange w:id="1178" w:author="Mathias Jönsson" w:date="2025-01-18T14:59:00Z" w16du:dateUtc="2025-01-18T03:59:00Z">
                  <w:rPr/>
                </w:rPrChange>
              </w:rPr>
              <w:t>Chemicals, peptides, and recombinant proteins</w:t>
            </w:r>
          </w:p>
        </w:tc>
      </w:tr>
      <w:tr w:rsidR="000E3E0B" w:rsidRPr="000E3E0B" w14:paraId="37EF50F1" w14:textId="77777777" w:rsidTr="00C8120A">
        <w:trPr>
          <w:cantSplit/>
          <w:trHeight w:val="259"/>
          <w:trPrChange w:id="1179" w:author="Mathias Jönsson" w:date="2025-01-18T14:04:00Z" w16du:dateUtc="2025-01-18T03:04:00Z">
            <w:trPr>
              <w:cantSplit/>
              <w:trHeight w:val="259"/>
            </w:trPr>
          </w:trPrChange>
        </w:trPr>
        <w:tc>
          <w:tcPr>
            <w:tcW w:w="5238" w:type="dxa"/>
            <w:tcBorders>
              <w:top w:val="single" w:sz="12" w:space="0" w:color="000000"/>
              <w:left w:val="single" w:sz="2" w:space="0" w:color="000000"/>
              <w:bottom w:val="single" w:sz="2" w:space="0" w:color="000000"/>
              <w:right w:val="single" w:sz="2" w:space="0" w:color="000000"/>
            </w:tcBorders>
            <w:tcPrChange w:id="1180" w:author="Mathias Jönsson" w:date="2025-01-18T14:04:00Z" w16du:dateUtc="2025-01-18T03:04:00Z">
              <w:tcPr>
                <w:tcW w:w="5238" w:type="dxa"/>
                <w:tcBorders>
                  <w:top w:val="single" w:sz="12" w:space="0" w:color="000000"/>
                  <w:left w:val="single" w:sz="2" w:space="0" w:color="000000"/>
                  <w:bottom w:val="single" w:sz="2" w:space="0" w:color="000000"/>
                  <w:right w:val="single" w:sz="2" w:space="0" w:color="000000"/>
                </w:tcBorders>
              </w:tcPr>
            </w:tcPrChange>
          </w:tcPr>
          <w:p w14:paraId="424757E2" w14:textId="77777777" w:rsidR="000E3E0B" w:rsidRPr="000E3E0B" w:rsidRDefault="000E3E0B" w:rsidP="000E3E0B">
            <w:pPr>
              <w:spacing w:line="276" w:lineRule="auto"/>
            </w:pPr>
          </w:p>
        </w:tc>
        <w:tc>
          <w:tcPr>
            <w:tcW w:w="2250" w:type="dxa"/>
            <w:tcBorders>
              <w:top w:val="single" w:sz="12" w:space="0" w:color="000000"/>
              <w:left w:val="single" w:sz="2" w:space="0" w:color="000000"/>
              <w:bottom w:val="single" w:sz="2" w:space="0" w:color="000000"/>
              <w:right w:val="single" w:sz="2" w:space="0" w:color="000000"/>
            </w:tcBorders>
            <w:tcPrChange w:id="1181" w:author="Mathias Jönsson" w:date="2025-01-18T14:04:00Z" w16du:dateUtc="2025-01-18T03:04:00Z">
              <w:tcPr>
                <w:tcW w:w="2250" w:type="dxa"/>
                <w:tcBorders>
                  <w:top w:val="single" w:sz="12" w:space="0" w:color="000000"/>
                  <w:left w:val="single" w:sz="2" w:space="0" w:color="000000"/>
                  <w:bottom w:val="single" w:sz="2" w:space="0" w:color="000000"/>
                  <w:right w:val="single" w:sz="2" w:space="0" w:color="000000"/>
                </w:tcBorders>
              </w:tcPr>
            </w:tcPrChange>
          </w:tcPr>
          <w:p w14:paraId="460355CA" w14:textId="77777777" w:rsidR="000E3E0B" w:rsidRPr="000E3E0B" w:rsidRDefault="000E3E0B" w:rsidP="000E3E0B">
            <w:pPr>
              <w:spacing w:line="276" w:lineRule="auto"/>
            </w:pPr>
          </w:p>
        </w:tc>
        <w:tc>
          <w:tcPr>
            <w:tcW w:w="2088" w:type="dxa"/>
            <w:tcBorders>
              <w:top w:val="single" w:sz="12" w:space="0" w:color="000000"/>
              <w:left w:val="single" w:sz="2" w:space="0" w:color="000000"/>
              <w:bottom w:val="single" w:sz="2" w:space="0" w:color="000000"/>
              <w:right w:val="single" w:sz="2" w:space="0" w:color="000000"/>
            </w:tcBorders>
            <w:tcPrChange w:id="1182" w:author="Mathias Jönsson" w:date="2025-01-18T14:04:00Z" w16du:dateUtc="2025-01-18T03:04:00Z">
              <w:tcPr>
                <w:tcW w:w="2088" w:type="dxa"/>
                <w:tcBorders>
                  <w:top w:val="single" w:sz="12" w:space="0" w:color="000000"/>
                  <w:left w:val="single" w:sz="2" w:space="0" w:color="000000"/>
                  <w:bottom w:val="single" w:sz="2" w:space="0" w:color="000000"/>
                  <w:right w:val="single" w:sz="2" w:space="0" w:color="000000"/>
                </w:tcBorders>
              </w:tcPr>
            </w:tcPrChange>
          </w:tcPr>
          <w:p w14:paraId="08FEF450" w14:textId="77777777" w:rsidR="000E3E0B" w:rsidRPr="000E3E0B" w:rsidRDefault="000E3E0B" w:rsidP="000E3E0B">
            <w:pPr>
              <w:spacing w:line="276" w:lineRule="auto"/>
            </w:pPr>
          </w:p>
        </w:tc>
      </w:tr>
      <w:tr w:rsidR="000E3E0B" w:rsidRPr="000E3E0B" w14:paraId="1DD65786" w14:textId="77777777" w:rsidTr="00C8120A">
        <w:trPr>
          <w:cantSplit/>
          <w:trHeight w:val="259"/>
          <w:trPrChange w:id="1183"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84"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73010A02"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85"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09E9F47A"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86"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6F54A8A3" w14:textId="77777777" w:rsidR="000E3E0B" w:rsidRPr="000E3E0B" w:rsidRDefault="000E3E0B" w:rsidP="000E3E0B">
            <w:pPr>
              <w:spacing w:line="276" w:lineRule="auto"/>
            </w:pPr>
          </w:p>
        </w:tc>
      </w:tr>
      <w:tr w:rsidR="000E3E0B" w:rsidRPr="000E3E0B" w14:paraId="5BD88BD3" w14:textId="77777777" w:rsidTr="00C8120A">
        <w:trPr>
          <w:cantSplit/>
          <w:trHeight w:val="259"/>
          <w:trPrChange w:id="1187"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88"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42E86F25"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89"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69FCB282"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90"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1E591DCA" w14:textId="77777777" w:rsidR="000E3E0B" w:rsidRPr="000E3E0B" w:rsidRDefault="000E3E0B" w:rsidP="000E3E0B">
            <w:pPr>
              <w:spacing w:line="276" w:lineRule="auto"/>
            </w:pPr>
          </w:p>
        </w:tc>
      </w:tr>
      <w:tr w:rsidR="000E3E0B" w:rsidRPr="000E3E0B" w14:paraId="7365BB61" w14:textId="77777777" w:rsidTr="00C8120A">
        <w:trPr>
          <w:cantSplit/>
          <w:trHeight w:val="259"/>
          <w:trPrChange w:id="1191"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192"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1D78F565"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193"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446AF211"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194"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55D54FDD" w14:textId="77777777" w:rsidR="000E3E0B" w:rsidRPr="000E3E0B" w:rsidRDefault="000E3E0B" w:rsidP="000E3E0B">
            <w:pPr>
              <w:spacing w:line="276" w:lineRule="auto"/>
            </w:pPr>
          </w:p>
        </w:tc>
      </w:tr>
      <w:tr w:rsidR="000E3E0B" w:rsidRPr="000E3E0B" w14:paraId="3ECBDCC9" w14:textId="77777777" w:rsidTr="00C8120A">
        <w:trPr>
          <w:cantSplit/>
          <w:trHeight w:val="259"/>
          <w:trPrChange w:id="1195"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12" w:space="0" w:color="000000"/>
              <w:right w:val="single" w:sz="2" w:space="0" w:color="000000"/>
            </w:tcBorders>
            <w:tcPrChange w:id="1196" w:author="Mathias Jönsson" w:date="2025-01-18T14:04:00Z" w16du:dateUtc="2025-01-18T03:04:00Z">
              <w:tcPr>
                <w:tcW w:w="5238" w:type="dxa"/>
                <w:tcBorders>
                  <w:top w:val="single" w:sz="2" w:space="0" w:color="000000"/>
                  <w:left w:val="single" w:sz="2" w:space="0" w:color="000000"/>
                  <w:bottom w:val="single" w:sz="12" w:space="0" w:color="000000"/>
                  <w:right w:val="single" w:sz="2" w:space="0" w:color="000000"/>
                </w:tcBorders>
              </w:tcPr>
            </w:tcPrChange>
          </w:tcPr>
          <w:p w14:paraId="20D2803C"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12" w:space="0" w:color="000000"/>
              <w:right w:val="single" w:sz="2" w:space="0" w:color="000000"/>
            </w:tcBorders>
            <w:tcPrChange w:id="1197" w:author="Mathias Jönsson" w:date="2025-01-18T14:04:00Z" w16du:dateUtc="2025-01-18T03:04:00Z">
              <w:tcPr>
                <w:tcW w:w="2250" w:type="dxa"/>
                <w:tcBorders>
                  <w:top w:val="single" w:sz="2" w:space="0" w:color="000000"/>
                  <w:left w:val="single" w:sz="2" w:space="0" w:color="000000"/>
                  <w:bottom w:val="single" w:sz="12" w:space="0" w:color="000000"/>
                  <w:right w:val="single" w:sz="2" w:space="0" w:color="000000"/>
                </w:tcBorders>
              </w:tcPr>
            </w:tcPrChange>
          </w:tcPr>
          <w:p w14:paraId="468E4B59"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12" w:space="0" w:color="000000"/>
              <w:right w:val="single" w:sz="2" w:space="0" w:color="000000"/>
            </w:tcBorders>
            <w:tcPrChange w:id="1198" w:author="Mathias Jönsson" w:date="2025-01-18T14:04:00Z" w16du:dateUtc="2025-01-18T03:04:00Z">
              <w:tcPr>
                <w:tcW w:w="2088" w:type="dxa"/>
                <w:tcBorders>
                  <w:top w:val="single" w:sz="2" w:space="0" w:color="000000"/>
                  <w:left w:val="single" w:sz="2" w:space="0" w:color="000000"/>
                  <w:bottom w:val="single" w:sz="12" w:space="0" w:color="000000"/>
                  <w:right w:val="single" w:sz="2" w:space="0" w:color="000000"/>
                </w:tcBorders>
              </w:tcPr>
            </w:tcPrChange>
          </w:tcPr>
          <w:p w14:paraId="5BED6F18" w14:textId="77777777" w:rsidR="000E3E0B" w:rsidRPr="000E3E0B" w:rsidRDefault="000E3E0B" w:rsidP="000E3E0B">
            <w:pPr>
              <w:spacing w:line="276" w:lineRule="auto"/>
            </w:pPr>
          </w:p>
        </w:tc>
      </w:tr>
      <w:tr w:rsidR="000E3E0B" w:rsidRPr="000E3E0B" w14:paraId="4EA27742" w14:textId="77777777" w:rsidTr="00C8120A">
        <w:trPr>
          <w:cantSplit/>
          <w:trHeight w:val="259"/>
          <w:trPrChange w:id="1199" w:author="Mathias Jönsson" w:date="2025-01-18T14:04:00Z" w16du:dateUtc="2025-01-18T03:04:00Z">
            <w:trPr>
              <w:cantSplit/>
              <w:trHeight w:val="259"/>
            </w:trPr>
          </w:trPrChange>
        </w:trPr>
        <w:tc>
          <w:tcPr>
            <w:tcW w:w="9576" w:type="dxa"/>
            <w:gridSpan w:val="3"/>
            <w:tcBorders>
              <w:top w:val="single" w:sz="12" w:space="0" w:color="000000"/>
              <w:left w:val="single" w:sz="2" w:space="0" w:color="000000"/>
              <w:bottom w:val="single" w:sz="12" w:space="0" w:color="000000"/>
              <w:right w:val="single" w:sz="2" w:space="0" w:color="000000"/>
            </w:tcBorders>
            <w:hideMark/>
            <w:tcPrChange w:id="1200" w:author="Mathias Jönsson" w:date="2025-01-18T14:04:00Z" w16du:dateUtc="2025-01-18T03:04:00Z">
              <w:tcPr>
                <w:tcW w:w="9576" w:type="dxa"/>
                <w:gridSpan w:val="3"/>
                <w:tcBorders>
                  <w:top w:val="single" w:sz="12" w:space="0" w:color="000000"/>
                  <w:left w:val="single" w:sz="2" w:space="0" w:color="000000"/>
                  <w:bottom w:val="single" w:sz="12" w:space="0" w:color="000000"/>
                  <w:right w:val="single" w:sz="2" w:space="0" w:color="000000"/>
                </w:tcBorders>
                <w:hideMark/>
              </w:tcPr>
            </w:tcPrChange>
          </w:tcPr>
          <w:p w14:paraId="2DE1E888" w14:textId="77777777" w:rsidR="000E3E0B" w:rsidRPr="000E3E0B" w:rsidRDefault="000E3E0B" w:rsidP="000E3E0B">
            <w:pPr>
              <w:spacing w:line="276" w:lineRule="auto"/>
            </w:pPr>
            <w:r w:rsidRPr="00AF4920">
              <w:rPr>
                <w:highlight w:val="yellow"/>
                <w:rPrChange w:id="1201" w:author="Mathias Jönsson" w:date="2025-01-18T14:59:00Z" w16du:dateUtc="2025-01-18T03:59:00Z">
                  <w:rPr/>
                </w:rPrChange>
              </w:rPr>
              <w:t>Critical commercial assays</w:t>
            </w:r>
          </w:p>
        </w:tc>
      </w:tr>
      <w:tr w:rsidR="000E3E0B" w:rsidRPr="000E3E0B" w14:paraId="00A93319" w14:textId="77777777" w:rsidTr="00C8120A">
        <w:trPr>
          <w:cantSplit/>
          <w:trHeight w:val="259"/>
          <w:trPrChange w:id="1202" w:author="Mathias Jönsson" w:date="2025-01-18T14:04:00Z" w16du:dateUtc="2025-01-18T03:04:00Z">
            <w:trPr>
              <w:cantSplit/>
              <w:trHeight w:val="259"/>
            </w:trPr>
          </w:trPrChange>
        </w:trPr>
        <w:tc>
          <w:tcPr>
            <w:tcW w:w="5238" w:type="dxa"/>
            <w:tcBorders>
              <w:top w:val="single" w:sz="12" w:space="0" w:color="000000"/>
              <w:left w:val="single" w:sz="2" w:space="0" w:color="000000"/>
              <w:bottom w:val="single" w:sz="2" w:space="0" w:color="000000"/>
              <w:right w:val="single" w:sz="2" w:space="0" w:color="000000"/>
            </w:tcBorders>
            <w:tcPrChange w:id="1203" w:author="Mathias Jönsson" w:date="2025-01-18T14:04:00Z" w16du:dateUtc="2025-01-18T03:04:00Z">
              <w:tcPr>
                <w:tcW w:w="5238" w:type="dxa"/>
                <w:tcBorders>
                  <w:top w:val="single" w:sz="12" w:space="0" w:color="000000"/>
                  <w:left w:val="single" w:sz="2" w:space="0" w:color="000000"/>
                  <w:bottom w:val="single" w:sz="2" w:space="0" w:color="000000"/>
                  <w:right w:val="single" w:sz="2" w:space="0" w:color="000000"/>
                </w:tcBorders>
              </w:tcPr>
            </w:tcPrChange>
          </w:tcPr>
          <w:p w14:paraId="49C5EE40" w14:textId="28738EB1" w:rsidR="000E3E0B" w:rsidRPr="000E3E0B" w:rsidRDefault="00E92FBA" w:rsidP="000E3E0B">
            <w:pPr>
              <w:spacing w:line="276" w:lineRule="auto"/>
            </w:pPr>
            <w:r>
              <w:t xml:space="preserve">RNeasy Mini </w:t>
            </w:r>
            <w:proofErr w:type="spellStart"/>
            <w:r>
              <w:t>QIAcube</w:t>
            </w:r>
            <w:proofErr w:type="spellEnd"/>
            <w:r>
              <w:t xml:space="preserve"> kit</w:t>
            </w:r>
          </w:p>
        </w:tc>
        <w:tc>
          <w:tcPr>
            <w:tcW w:w="2250" w:type="dxa"/>
            <w:tcBorders>
              <w:top w:val="single" w:sz="12" w:space="0" w:color="000000"/>
              <w:left w:val="single" w:sz="2" w:space="0" w:color="000000"/>
              <w:bottom w:val="single" w:sz="2" w:space="0" w:color="000000"/>
              <w:right w:val="single" w:sz="2" w:space="0" w:color="000000"/>
            </w:tcBorders>
            <w:tcPrChange w:id="1204" w:author="Mathias Jönsson" w:date="2025-01-18T14:04:00Z" w16du:dateUtc="2025-01-18T03:04:00Z">
              <w:tcPr>
                <w:tcW w:w="2250" w:type="dxa"/>
                <w:tcBorders>
                  <w:top w:val="single" w:sz="12" w:space="0" w:color="000000"/>
                  <w:left w:val="single" w:sz="2" w:space="0" w:color="000000"/>
                  <w:bottom w:val="single" w:sz="2" w:space="0" w:color="000000"/>
                  <w:right w:val="single" w:sz="2" w:space="0" w:color="000000"/>
                </w:tcBorders>
              </w:tcPr>
            </w:tcPrChange>
          </w:tcPr>
          <w:p w14:paraId="4951EDD5" w14:textId="356445A9" w:rsidR="000E3E0B" w:rsidRPr="000E3E0B" w:rsidRDefault="00E92FBA" w:rsidP="000E3E0B">
            <w:pPr>
              <w:spacing w:line="276" w:lineRule="auto"/>
            </w:pPr>
            <w:r>
              <w:t>Qiagen</w:t>
            </w:r>
          </w:p>
        </w:tc>
        <w:tc>
          <w:tcPr>
            <w:tcW w:w="2088" w:type="dxa"/>
            <w:tcBorders>
              <w:top w:val="single" w:sz="12" w:space="0" w:color="000000"/>
              <w:left w:val="single" w:sz="2" w:space="0" w:color="000000"/>
              <w:bottom w:val="single" w:sz="2" w:space="0" w:color="000000"/>
              <w:right w:val="single" w:sz="2" w:space="0" w:color="000000"/>
            </w:tcBorders>
            <w:tcPrChange w:id="1205" w:author="Mathias Jönsson" w:date="2025-01-18T14:04:00Z" w16du:dateUtc="2025-01-18T03:04:00Z">
              <w:tcPr>
                <w:tcW w:w="2088" w:type="dxa"/>
                <w:tcBorders>
                  <w:top w:val="single" w:sz="12" w:space="0" w:color="000000"/>
                  <w:left w:val="single" w:sz="2" w:space="0" w:color="000000"/>
                  <w:bottom w:val="single" w:sz="2" w:space="0" w:color="000000"/>
                  <w:right w:val="single" w:sz="2" w:space="0" w:color="000000"/>
                </w:tcBorders>
              </w:tcPr>
            </w:tcPrChange>
          </w:tcPr>
          <w:p w14:paraId="671DE363" w14:textId="0A4ABD5F" w:rsidR="000E3E0B" w:rsidRPr="000E3E0B" w:rsidRDefault="00E92FBA" w:rsidP="000E3E0B">
            <w:pPr>
              <w:spacing w:line="276" w:lineRule="auto"/>
            </w:pPr>
            <w:r>
              <w:t>cat. No./ ID: 74116</w:t>
            </w:r>
          </w:p>
        </w:tc>
      </w:tr>
      <w:tr w:rsidR="000E3E0B" w:rsidRPr="000E3E0B" w14:paraId="0A91635A" w14:textId="77777777" w:rsidTr="00C8120A">
        <w:trPr>
          <w:cantSplit/>
          <w:trHeight w:val="259"/>
          <w:trPrChange w:id="1206"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207"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7619E94C" w14:textId="27AB0085" w:rsidR="000E3E0B" w:rsidRPr="000E3E0B" w:rsidRDefault="00E764DC" w:rsidP="000E3E0B">
            <w:pPr>
              <w:spacing w:line="276" w:lineRule="auto"/>
            </w:pPr>
            <w:r w:rsidRPr="00AF4920">
              <w:rPr>
                <w:highlight w:val="yellow"/>
                <w:rPrChange w:id="1208" w:author="Mathias Jönsson" w:date="2025-01-18T14:59:00Z" w16du:dateUtc="2025-01-18T03:59:00Z">
                  <w:rPr>
                    <w:highlight w:val="white"/>
                  </w:rPr>
                </w:rPrChange>
              </w:rPr>
              <w:t xml:space="preserve">Phenotype </w:t>
            </w:r>
            <w:proofErr w:type="spellStart"/>
            <w:r w:rsidRPr="00AF4920">
              <w:rPr>
                <w:highlight w:val="yellow"/>
                <w:rPrChange w:id="1209" w:author="Mathias Jönsson" w:date="2025-01-18T14:59:00Z" w16du:dateUtc="2025-01-18T03:59:00Z">
                  <w:rPr>
                    <w:highlight w:val="white"/>
                  </w:rPr>
                </w:rPrChange>
              </w:rPr>
              <w:t>MicroArray</w:t>
            </w:r>
            <w:r w:rsidRPr="00AF4920">
              <w:rPr>
                <w:highlight w:val="yellow"/>
                <w:vertAlign w:val="superscript"/>
                <w:rPrChange w:id="1210" w:author="Mathias Jönsson" w:date="2025-01-18T14:59:00Z" w16du:dateUtc="2025-01-18T03:59:00Z">
                  <w:rPr>
                    <w:highlight w:val="white"/>
                    <w:vertAlign w:val="superscript"/>
                  </w:rPr>
                </w:rPrChange>
              </w:rPr>
              <w:t>TM</w:t>
            </w:r>
            <w:proofErr w:type="spellEnd"/>
            <w:r w:rsidRPr="00AF4920">
              <w:rPr>
                <w:highlight w:val="yellow"/>
                <w:rPrChange w:id="1211" w:author="Mathias Jönsson" w:date="2025-01-18T14:59:00Z" w16du:dateUtc="2025-01-18T03:59:00Z">
                  <w:rPr>
                    <w:highlight w:val="white"/>
                  </w:rPr>
                </w:rPrChange>
              </w:rPr>
              <w:t xml:space="preserve"> analysis</w:t>
            </w:r>
          </w:p>
        </w:tc>
        <w:tc>
          <w:tcPr>
            <w:tcW w:w="2250" w:type="dxa"/>
            <w:tcBorders>
              <w:top w:val="single" w:sz="2" w:space="0" w:color="000000"/>
              <w:left w:val="single" w:sz="2" w:space="0" w:color="000000"/>
              <w:bottom w:val="single" w:sz="2" w:space="0" w:color="000000"/>
              <w:right w:val="single" w:sz="2" w:space="0" w:color="000000"/>
            </w:tcBorders>
            <w:tcPrChange w:id="1212"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5B17F0AF" w14:textId="77777777" w:rsidR="000E3E0B" w:rsidRPr="00AF4920" w:rsidRDefault="000E3E0B" w:rsidP="000E3E0B">
            <w:pPr>
              <w:spacing w:line="276" w:lineRule="auto"/>
              <w:rPr>
                <w:highlight w:val="yellow"/>
                <w:rPrChange w:id="1213" w:author="Mathias Jönsson" w:date="2025-01-18T14:59:00Z" w16du:dateUtc="2025-01-18T03:59:00Z">
                  <w:rPr/>
                </w:rPrChange>
              </w:rPr>
            </w:pPr>
          </w:p>
        </w:tc>
        <w:tc>
          <w:tcPr>
            <w:tcW w:w="2088" w:type="dxa"/>
            <w:tcBorders>
              <w:top w:val="single" w:sz="2" w:space="0" w:color="000000"/>
              <w:left w:val="single" w:sz="2" w:space="0" w:color="000000"/>
              <w:bottom w:val="single" w:sz="2" w:space="0" w:color="000000"/>
              <w:right w:val="single" w:sz="2" w:space="0" w:color="000000"/>
            </w:tcBorders>
            <w:tcPrChange w:id="1214"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40795A7E" w14:textId="77777777" w:rsidR="000E3E0B" w:rsidRPr="00AF4920" w:rsidRDefault="000E3E0B" w:rsidP="000E3E0B">
            <w:pPr>
              <w:spacing w:line="276" w:lineRule="auto"/>
              <w:rPr>
                <w:highlight w:val="yellow"/>
                <w:rPrChange w:id="1215" w:author="Mathias Jönsson" w:date="2025-01-18T14:59:00Z" w16du:dateUtc="2025-01-18T03:59:00Z">
                  <w:rPr/>
                </w:rPrChange>
              </w:rPr>
            </w:pPr>
          </w:p>
        </w:tc>
      </w:tr>
      <w:tr w:rsidR="000E3E0B" w:rsidRPr="000E3E0B" w14:paraId="7235B552" w14:textId="77777777" w:rsidTr="00C8120A">
        <w:trPr>
          <w:cantSplit/>
          <w:trHeight w:val="259"/>
          <w:trPrChange w:id="1216"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217"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069D236E" w14:textId="020CFF1D" w:rsidR="000E3E0B" w:rsidRPr="000E3E0B" w:rsidRDefault="0092597E" w:rsidP="000E3E0B">
            <w:pPr>
              <w:spacing w:line="276" w:lineRule="auto"/>
            </w:pPr>
            <w:proofErr w:type="spellStart"/>
            <w:ins w:id="1218" w:author="Mathias Jönsson" w:date="2025-01-20T07:32:00Z" w16du:dateUtc="2025-01-19T20:32:00Z">
              <w:r>
                <w:rPr>
                  <w:highlight w:val="white"/>
                </w:rPr>
                <w:t>NEBNext</w:t>
              </w:r>
              <w:proofErr w:type="spellEnd"/>
              <w:r>
                <w:rPr>
                  <w:highlight w:val="white"/>
                </w:rPr>
                <w:t xml:space="preserve"> rRNA Depletion kit (Bacteria)</w:t>
              </w:r>
            </w:ins>
          </w:p>
        </w:tc>
        <w:tc>
          <w:tcPr>
            <w:tcW w:w="2250" w:type="dxa"/>
            <w:tcBorders>
              <w:top w:val="single" w:sz="2" w:space="0" w:color="000000"/>
              <w:left w:val="single" w:sz="2" w:space="0" w:color="000000"/>
              <w:bottom w:val="single" w:sz="2" w:space="0" w:color="000000"/>
              <w:right w:val="single" w:sz="2" w:space="0" w:color="000000"/>
            </w:tcBorders>
            <w:tcPrChange w:id="1219"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5564DB1F" w14:textId="5656A7F0" w:rsidR="000E3E0B" w:rsidRPr="000E3E0B" w:rsidRDefault="0092597E" w:rsidP="000E3E0B">
            <w:pPr>
              <w:spacing w:line="276" w:lineRule="auto"/>
            </w:pPr>
            <w:ins w:id="1220" w:author="Mathias Jönsson" w:date="2025-01-20T07:32:00Z" w16du:dateUtc="2025-01-19T20:32:00Z">
              <w:r>
                <w:rPr>
                  <w:highlight w:val="white"/>
                </w:rPr>
                <w:t>New England Biolabs</w:t>
              </w:r>
            </w:ins>
          </w:p>
        </w:tc>
        <w:tc>
          <w:tcPr>
            <w:tcW w:w="2088" w:type="dxa"/>
            <w:tcBorders>
              <w:top w:val="single" w:sz="2" w:space="0" w:color="000000"/>
              <w:left w:val="single" w:sz="2" w:space="0" w:color="000000"/>
              <w:bottom w:val="single" w:sz="2" w:space="0" w:color="000000"/>
              <w:right w:val="single" w:sz="2" w:space="0" w:color="000000"/>
            </w:tcBorders>
            <w:tcPrChange w:id="1221"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19371BE4" w14:textId="05D96DF9" w:rsidR="000E3E0B" w:rsidRPr="000E3E0B" w:rsidRDefault="0092597E" w:rsidP="000E3E0B">
            <w:pPr>
              <w:spacing w:line="276" w:lineRule="auto"/>
            </w:pPr>
            <w:ins w:id="1222" w:author="Mathias Jönsson" w:date="2025-01-20T07:32:00Z" w16du:dateUtc="2025-01-19T20:32:00Z">
              <w:r>
                <w:rPr>
                  <w:highlight w:val="white"/>
                </w:rPr>
                <w:t>cat. No. E7850X</w:t>
              </w:r>
            </w:ins>
          </w:p>
        </w:tc>
      </w:tr>
      <w:tr w:rsidR="000E3E0B" w:rsidRPr="000E3E0B" w14:paraId="4B219BC0" w14:textId="77777777" w:rsidTr="00C8120A">
        <w:trPr>
          <w:cantSplit/>
          <w:trHeight w:val="259"/>
          <w:trPrChange w:id="1223"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224"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1179ED2C"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225"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0D8C777F"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226"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60D0F3B0" w14:textId="77777777" w:rsidR="000E3E0B" w:rsidRPr="000E3E0B" w:rsidRDefault="000E3E0B" w:rsidP="000E3E0B">
            <w:pPr>
              <w:spacing w:line="276" w:lineRule="auto"/>
            </w:pPr>
          </w:p>
        </w:tc>
      </w:tr>
      <w:tr w:rsidR="000E3E0B" w:rsidRPr="000E3E0B" w14:paraId="680D5F00" w14:textId="77777777" w:rsidTr="00C8120A">
        <w:trPr>
          <w:cantSplit/>
          <w:trHeight w:val="259"/>
          <w:trPrChange w:id="1227"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12" w:space="0" w:color="000000"/>
              <w:right w:val="single" w:sz="2" w:space="0" w:color="000000"/>
            </w:tcBorders>
            <w:tcPrChange w:id="1228" w:author="Mathias Jönsson" w:date="2025-01-18T14:04:00Z" w16du:dateUtc="2025-01-18T03:04:00Z">
              <w:tcPr>
                <w:tcW w:w="5238" w:type="dxa"/>
                <w:tcBorders>
                  <w:top w:val="single" w:sz="2" w:space="0" w:color="000000"/>
                  <w:left w:val="single" w:sz="2" w:space="0" w:color="000000"/>
                  <w:bottom w:val="single" w:sz="12" w:space="0" w:color="000000"/>
                  <w:right w:val="single" w:sz="2" w:space="0" w:color="000000"/>
                </w:tcBorders>
              </w:tcPr>
            </w:tcPrChange>
          </w:tcPr>
          <w:p w14:paraId="6360F568"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12" w:space="0" w:color="000000"/>
              <w:right w:val="single" w:sz="2" w:space="0" w:color="000000"/>
            </w:tcBorders>
            <w:tcPrChange w:id="1229" w:author="Mathias Jönsson" w:date="2025-01-18T14:04:00Z" w16du:dateUtc="2025-01-18T03:04:00Z">
              <w:tcPr>
                <w:tcW w:w="2250" w:type="dxa"/>
                <w:tcBorders>
                  <w:top w:val="single" w:sz="2" w:space="0" w:color="000000"/>
                  <w:left w:val="single" w:sz="2" w:space="0" w:color="000000"/>
                  <w:bottom w:val="single" w:sz="12" w:space="0" w:color="000000"/>
                  <w:right w:val="single" w:sz="2" w:space="0" w:color="000000"/>
                </w:tcBorders>
              </w:tcPr>
            </w:tcPrChange>
          </w:tcPr>
          <w:p w14:paraId="19B37CC3"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12" w:space="0" w:color="000000"/>
              <w:right w:val="single" w:sz="2" w:space="0" w:color="000000"/>
            </w:tcBorders>
            <w:tcPrChange w:id="1230" w:author="Mathias Jönsson" w:date="2025-01-18T14:04:00Z" w16du:dateUtc="2025-01-18T03:04:00Z">
              <w:tcPr>
                <w:tcW w:w="2088" w:type="dxa"/>
                <w:tcBorders>
                  <w:top w:val="single" w:sz="2" w:space="0" w:color="000000"/>
                  <w:left w:val="single" w:sz="2" w:space="0" w:color="000000"/>
                  <w:bottom w:val="single" w:sz="12" w:space="0" w:color="000000"/>
                  <w:right w:val="single" w:sz="2" w:space="0" w:color="000000"/>
                </w:tcBorders>
              </w:tcPr>
            </w:tcPrChange>
          </w:tcPr>
          <w:p w14:paraId="15C6007C" w14:textId="77777777" w:rsidR="000E3E0B" w:rsidRPr="000E3E0B" w:rsidRDefault="000E3E0B" w:rsidP="000E3E0B">
            <w:pPr>
              <w:spacing w:line="276" w:lineRule="auto"/>
            </w:pPr>
          </w:p>
        </w:tc>
      </w:tr>
      <w:tr w:rsidR="000E3E0B" w:rsidRPr="000E3E0B" w14:paraId="4B4B8349" w14:textId="77777777" w:rsidTr="00C8120A">
        <w:trPr>
          <w:cantSplit/>
          <w:trHeight w:val="259"/>
          <w:trPrChange w:id="1231" w:author="Mathias Jönsson" w:date="2025-01-18T14:04:00Z" w16du:dateUtc="2025-01-18T03:04:00Z">
            <w:trPr>
              <w:cantSplit/>
              <w:trHeight w:val="259"/>
            </w:trPr>
          </w:trPrChange>
        </w:trPr>
        <w:tc>
          <w:tcPr>
            <w:tcW w:w="9576" w:type="dxa"/>
            <w:gridSpan w:val="3"/>
            <w:tcBorders>
              <w:top w:val="single" w:sz="12" w:space="0" w:color="000000"/>
              <w:left w:val="single" w:sz="2" w:space="0" w:color="000000"/>
              <w:bottom w:val="single" w:sz="12" w:space="0" w:color="000000"/>
              <w:right w:val="single" w:sz="2" w:space="0" w:color="000000"/>
            </w:tcBorders>
            <w:hideMark/>
            <w:tcPrChange w:id="1232" w:author="Mathias Jönsson" w:date="2025-01-18T14:04:00Z" w16du:dateUtc="2025-01-18T03:04:00Z">
              <w:tcPr>
                <w:tcW w:w="9576" w:type="dxa"/>
                <w:gridSpan w:val="3"/>
                <w:tcBorders>
                  <w:top w:val="single" w:sz="12" w:space="0" w:color="000000"/>
                  <w:left w:val="single" w:sz="2" w:space="0" w:color="000000"/>
                  <w:bottom w:val="single" w:sz="12" w:space="0" w:color="000000"/>
                  <w:right w:val="single" w:sz="2" w:space="0" w:color="000000"/>
                </w:tcBorders>
                <w:hideMark/>
              </w:tcPr>
            </w:tcPrChange>
          </w:tcPr>
          <w:p w14:paraId="6402678D" w14:textId="77777777" w:rsidR="000E3E0B" w:rsidRPr="000E3E0B" w:rsidRDefault="000E3E0B" w:rsidP="000E3E0B">
            <w:pPr>
              <w:spacing w:line="276" w:lineRule="auto"/>
            </w:pPr>
            <w:r w:rsidRPr="000E3E0B">
              <w:t>Deposited data</w:t>
            </w:r>
          </w:p>
        </w:tc>
      </w:tr>
      <w:tr w:rsidR="000E3E0B" w:rsidRPr="000E3E0B" w14:paraId="51FB2BAB" w14:textId="77777777" w:rsidTr="00C8120A">
        <w:trPr>
          <w:cantSplit/>
          <w:trHeight w:val="259"/>
          <w:trPrChange w:id="1233" w:author="Mathias Jönsson" w:date="2025-01-18T14:04:00Z" w16du:dateUtc="2025-01-18T03:04:00Z">
            <w:trPr>
              <w:cantSplit/>
              <w:trHeight w:val="259"/>
            </w:trPr>
          </w:trPrChange>
        </w:trPr>
        <w:tc>
          <w:tcPr>
            <w:tcW w:w="5238" w:type="dxa"/>
            <w:tcBorders>
              <w:top w:val="single" w:sz="12" w:space="0" w:color="000000"/>
              <w:left w:val="single" w:sz="2" w:space="0" w:color="000000"/>
              <w:bottom w:val="single" w:sz="2" w:space="0" w:color="000000"/>
              <w:right w:val="single" w:sz="2" w:space="0" w:color="000000"/>
            </w:tcBorders>
            <w:tcPrChange w:id="1234" w:author="Mathias Jönsson" w:date="2025-01-18T14:04:00Z" w16du:dateUtc="2025-01-18T03:04:00Z">
              <w:tcPr>
                <w:tcW w:w="5238" w:type="dxa"/>
                <w:tcBorders>
                  <w:top w:val="single" w:sz="12" w:space="0" w:color="000000"/>
                  <w:left w:val="single" w:sz="2" w:space="0" w:color="000000"/>
                  <w:bottom w:val="single" w:sz="2" w:space="0" w:color="000000"/>
                  <w:right w:val="single" w:sz="2" w:space="0" w:color="000000"/>
                </w:tcBorders>
              </w:tcPr>
            </w:tcPrChange>
          </w:tcPr>
          <w:p w14:paraId="2AF8530D" w14:textId="77777777" w:rsidR="000E3E0B" w:rsidRPr="000E3E0B" w:rsidRDefault="000E3E0B" w:rsidP="000E3E0B">
            <w:pPr>
              <w:spacing w:line="276" w:lineRule="auto"/>
              <w:rPr>
                <w:i/>
                <w:iCs/>
              </w:rPr>
            </w:pPr>
            <w:r w:rsidRPr="000E3E0B">
              <w:t xml:space="preserve">RNA-Seq </w:t>
            </w:r>
            <w:r w:rsidRPr="000E3E0B">
              <w:rPr>
                <w:i/>
                <w:iCs/>
              </w:rPr>
              <w:t xml:space="preserve">Streptomyces </w:t>
            </w:r>
            <w:proofErr w:type="spellStart"/>
            <w:r w:rsidRPr="000E3E0B">
              <w:rPr>
                <w:i/>
                <w:iCs/>
              </w:rPr>
              <w:t>albidoflavus</w:t>
            </w:r>
            <w:proofErr w:type="spellEnd"/>
          </w:p>
        </w:tc>
        <w:tc>
          <w:tcPr>
            <w:tcW w:w="2250" w:type="dxa"/>
            <w:tcBorders>
              <w:top w:val="single" w:sz="12" w:space="0" w:color="000000"/>
              <w:left w:val="single" w:sz="2" w:space="0" w:color="000000"/>
              <w:bottom w:val="single" w:sz="2" w:space="0" w:color="000000"/>
              <w:right w:val="single" w:sz="2" w:space="0" w:color="000000"/>
            </w:tcBorders>
            <w:tcPrChange w:id="1235" w:author="Mathias Jönsson" w:date="2025-01-18T14:04:00Z" w16du:dateUtc="2025-01-18T03:04:00Z">
              <w:tcPr>
                <w:tcW w:w="2250" w:type="dxa"/>
                <w:tcBorders>
                  <w:top w:val="single" w:sz="12" w:space="0" w:color="000000"/>
                  <w:left w:val="single" w:sz="2" w:space="0" w:color="000000"/>
                  <w:bottom w:val="single" w:sz="2" w:space="0" w:color="000000"/>
                  <w:right w:val="single" w:sz="2" w:space="0" w:color="000000"/>
                </w:tcBorders>
              </w:tcPr>
            </w:tcPrChange>
          </w:tcPr>
          <w:p w14:paraId="1396D0CC" w14:textId="77777777" w:rsidR="000E3E0B" w:rsidRPr="000E3E0B" w:rsidRDefault="000E3E0B" w:rsidP="000E3E0B">
            <w:pPr>
              <w:spacing w:line="276" w:lineRule="auto"/>
            </w:pPr>
            <w:r w:rsidRPr="000E3E0B">
              <w:t>This study.</w:t>
            </w:r>
          </w:p>
        </w:tc>
        <w:tc>
          <w:tcPr>
            <w:tcW w:w="2088" w:type="dxa"/>
            <w:tcBorders>
              <w:top w:val="single" w:sz="12" w:space="0" w:color="000000"/>
              <w:left w:val="single" w:sz="2" w:space="0" w:color="000000"/>
              <w:bottom w:val="single" w:sz="2" w:space="0" w:color="000000"/>
              <w:right w:val="single" w:sz="2" w:space="0" w:color="000000"/>
            </w:tcBorders>
            <w:tcPrChange w:id="1236" w:author="Mathias Jönsson" w:date="2025-01-18T14:04:00Z" w16du:dateUtc="2025-01-18T03:04:00Z">
              <w:tcPr>
                <w:tcW w:w="2088" w:type="dxa"/>
                <w:tcBorders>
                  <w:top w:val="single" w:sz="12" w:space="0" w:color="000000"/>
                  <w:left w:val="single" w:sz="2" w:space="0" w:color="000000"/>
                  <w:bottom w:val="single" w:sz="2" w:space="0" w:color="000000"/>
                  <w:right w:val="single" w:sz="2" w:space="0" w:color="000000"/>
                </w:tcBorders>
              </w:tcPr>
            </w:tcPrChange>
          </w:tcPr>
          <w:p w14:paraId="1BD4E8FE" w14:textId="283BA350" w:rsidR="000E3E0B" w:rsidRPr="000E3E0B" w:rsidRDefault="00E92FBA" w:rsidP="000E3E0B">
            <w:pPr>
              <w:spacing w:line="276" w:lineRule="auto"/>
            </w:pPr>
            <w:r>
              <w:t>SRA</w:t>
            </w:r>
            <w:r w:rsidR="000E3E0B" w:rsidRPr="000E3E0B">
              <w:t>: PRJNA1062162</w:t>
            </w:r>
          </w:p>
        </w:tc>
      </w:tr>
      <w:tr w:rsidR="000E3E0B" w:rsidRPr="000E3E0B" w14:paraId="6FA989A3" w14:textId="77777777" w:rsidTr="00C8120A">
        <w:trPr>
          <w:cantSplit/>
          <w:trHeight w:val="259"/>
          <w:trPrChange w:id="1237"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238"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2BC71F55" w14:textId="52CF0D5E" w:rsidR="000E3E0B" w:rsidRPr="000E3E0B" w:rsidRDefault="000E3E0B" w:rsidP="000E3E0B">
            <w:pPr>
              <w:spacing w:line="276" w:lineRule="auto"/>
            </w:pPr>
            <w:r>
              <w:t xml:space="preserve">RNA-Seq on </w:t>
            </w:r>
            <w:r>
              <w:rPr>
                <w:i/>
                <w:iCs/>
              </w:rPr>
              <w:t>Streptomyces albus</w:t>
            </w:r>
            <w:r>
              <w:t xml:space="preserve"> engineered to produce </w:t>
            </w:r>
            <w:proofErr w:type="spellStart"/>
            <w:r>
              <w:t>nybomycin</w:t>
            </w:r>
            <w:proofErr w:type="spellEnd"/>
            <w:r>
              <w:t>.</w:t>
            </w:r>
          </w:p>
        </w:tc>
        <w:tc>
          <w:tcPr>
            <w:tcW w:w="2250" w:type="dxa"/>
            <w:tcBorders>
              <w:top w:val="single" w:sz="2" w:space="0" w:color="000000"/>
              <w:left w:val="single" w:sz="2" w:space="0" w:color="000000"/>
              <w:bottom w:val="single" w:sz="2" w:space="0" w:color="000000"/>
              <w:right w:val="single" w:sz="2" w:space="0" w:color="000000"/>
            </w:tcBorders>
            <w:tcPrChange w:id="1239"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1109BC0D" w14:textId="69279D17" w:rsidR="000E3E0B" w:rsidRPr="000E3E0B" w:rsidRDefault="003053D3" w:rsidP="000E3E0B">
            <w:pPr>
              <w:spacing w:line="276" w:lineRule="auto"/>
            </w:pPr>
            <w:r w:rsidRPr="003053D3">
              <w:t>Stegmüller</w:t>
            </w:r>
            <w:r>
              <w:t xml:space="preserve"> et al. </w:t>
            </w:r>
            <w:r>
              <w:fldChar w:fldCharType="begin"/>
            </w:r>
            <w:r w:rsidR="00E764DC">
              <w:instrText xml:space="preserve"> ADDIN ZOTERO_ITEM CSL_CITATION {"citationID":"jiHKKv1K","properties":{"formattedCitation":"\\super 67\\nosupersub{}","plainCitation":"67","noteIndex":0},"citationItems":[{"id":1,"uris":["http://zotero.org/users/local/Ts7jirce/items/HWUBT3AZ"],"itemData":{"id":1,"type":"article-journal","abstract":"Nybomycin is an antibiotic compound with proven activity against multi-resistant Staphylococcus aureus, making it an interesting candidate for combating these globally threatening pathogens. For exploring its potential, sufficient amounts of nybomycin and its derivatives must be synthetized to fully study its effectiveness, safety profile, and clinical applications. As native isolates only accumulate low amounts of the compound, superior producers are needed. The heterologous cell factory S. albidoflavus 4N24, previously derived from the cluster-free chassis S. albidoflavus Del14, produced 860 μg L−1 of nybomycin, mainly in the stationary phase. A first round of strain development modulated expression of genes involved in supply of nybomycin precursors under control of the common Perm* promoter in 4N24, but without any effect. Subsequent studies with mCherry reporter strains revealed that Perm* failed to drive expression during the product synthesis phase but that use of two synthetic promoters (PkasOP* and P41) enabled strong constitutive expression during the entire process. Using PkasOP*, several rounds of metabolic engineering successively streamlined expression of genes involved in the pentose phosphate pathway, the shikimic acid pathway, supply of CoA esters, and nybomycin biosynthesis and export, which more than doubled the nybomycin titer to 1.7 mg L−1 in the sixth-generation strain NYB-6B. In addition, we identified the minimal set of nyb genes needed to synthetize the molecule using single-gene-deletion strains. Subsequently, deletion of the regulator nybW enabled nybomycin production to begin during the growth phase, further boosting the titer and productivity. Based on RNA sequencing along the created strain genealogy, we discovered that the nyb gene cluster was unfavorably downregulated in all advanced producers. This inspired removal of a part and the entire set of the four regulatory genes at the 3′-end nyb of the cluster. The corresponding mutants NYB-8 and NYB-9 exhibited marked further improvement in production, and the deregulated cluster was combined with all beneficial targets from primary metabolism. The best strain, S. albidoflavus NYB-11, accumulated up to 12 mg L−1 nybomycin, fifteenfold more than the basic strain. The absence of native gene clusters in the host and use of a lean minimal medium contributed to a selective production process, providing an important next step toward further development of nybomycin.","container-title":"Metabolic Engineering","DOI":"https://doi.org/10.1016/j.ymben.2023.12.004","ISSN":"1096-7176","page":"123-143","title":"Systems metabolic engineering of the primary and secondary metabolism of Streptomyces albidoflavus enhances production of the reverse antibiotic nybomycin against multi-resistant Staphylococcus aureus","volume":"81","author":[{"family":"Stegmüller","given":"Julian"},{"family":"Estévez","given":"Marta Rodríguez"},{"family":"Shu","given":"Wei"},{"family":"Gläser","given":"Lars"},{"family":"Myronovskyi","given":"Maksym"},{"family":"Rückert-Reed","given":"Christian"},{"family":"Kalinowski","given":"Jörn"},{"family":"Luzhetskyy","given":"Andriy"},{"family":"Wittmann","given":"Christoph"}],"issued":{"date-parts":[["2024"]]}}}],"schema":"https://github.com/citation-style-language/schema/raw/master/csl-citation.json"} </w:instrText>
            </w:r>
            <w:r>
              <w:fldChar w:fldCharType="separate"/>
            </w:r>
            <w:r w:rsidR="00E764DC" w:rsidRPr="00E764DC">
              <w:rPr>
                <w:rFonts w:ascii="Cambria" w:hAnsi="Cambria" w:cs="Times New Roman"/>
                <w:vertAlign w:val="superscript"/>
              </w:rPr>
              <w:t>67</w:t>
            </w:r>
            <w:r>
              <w:fldChar w:fldCharType="end"/>
            </w:r>
            <w:del w:id="1240" w:author="Mathias Jönsson" w:date="2025-01-18T11:40:00Z" w16du:dateUtc="2025-01-18T00:40:00Z">
              <w:r w:rsidDel="003053D3">
                <w:fldChar w:fldCharType="begin"/>
              </w:r>
              <w:r w:rsidDel="003053D3">
                <w:delInstrText xml:space="preserve"> ADDIN ZOTERO_ITEM CSL_CITATION {"citationID":"qycxCc1b","properties":{"formattedCitation":"\\super 20\\nosupersub{}","plainCitation":"20","noteIndex":0},"citationItems":[{"id":36,"uris":["http://zotero.org/users/local/Ts7jirce/items/8ILGAJFX"],"itemData":{"id":36,"type":"article-journal","container-title":"Metabolic Engineering","DOI":"10.1016/j.ymben.2018.09.004","ISSN":"10967176","journalAbbreviation":"Metabolic Engineering","language":"en","page":"316-324","source":"DOI.org (Crossref)","title":"Generation of a cluster-free Streptomyces albus chassis strains for improved heterologous expression of secondary metabolite clusters","volume":"49","author":[{"family":"Myronovskyi","given":"Maksym"},{"family":"Rosenkränzer","given":"Birgit"},{"family":"Nadmid","given":"Suvd"},{"family":"Pujic","given":"Petar"},{"family":"Normand","given":"Philippe"},{"family":"Luzhetskyy","given":"Andriy"}],"issued":{"date-parts":[["2018",9]]}}}],"schema":"https://github.com/citation-style-language/schema/raw/master/csl-citation.json"} </w:delInstrText>
              </w:r>
              <w:r w:rsidDel="003053D3">
                <w:fldChar w:fldCharType="separate"/>
              </w:r>
              <w:r w:rsidRPr="003053D3" w:rsidDel="003053D3">
                <w:rPr>
                  <w:rFonts w:ascii="Cambria" w:hAnsi="Cambria" w:cs="Times New Roman"/>
                  <w:vertAlign w:val="superscript"/>
                </w:rPr>
                <w:delText>20</w:delText>
              </w:r>
              <w:r w:rsidDel="003053D3">
                <w:fldChar w:fldCharType="end"/>
              </w:r>
            </w:del>
          </w:p>
        </w:tc>
        <w:tc>
          <w:tcPr>
            <w:tcW w:w="2088" w:type="dxa"/>
            <w:tcBorders>
              <w:top w:val="single" w:sz="2" w:space="0" w:color="000000"/>
              <w:left w:val="single" w:sz="2" w:space="0" w:color="000000"/>
              <w:bottom w:val="single" w:sz="2" w:space="0" w:color="000000"/>
              <w:right w:val="single" w:sz="2" w:space="0" w:color="000000"/>
            </w:tcBorders>
            <w:tcPrChange w:id="1241"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3D7FECBB" w14:textId="17907D7A" w:rsidR="000E3E0B" w:rsidRPr="000E3E0B" w:rsidRDefault="00E92FBA" w:rsidP="000E3E0B">
            <w:pPr>
              <w:spacing w:line="276" w:lineRule="auto"/>
            </w:pPr>
            <w:r>
              <w:t>SRA</w:t>
            </w:r>
            <w:r w:rsidR="003053D3">
              <w:t xml:space="preserve">: </w:t>
            </w:r>
            <w:r w:rsidR="003053D3" w:rsidRPr="003053D3">
              <w:t>PRJNA1003853</w:t>
            </w:r>
          </w:p>
        </w:tc>
      </w:tr>
      <w:tr w:rsidR="000E3E0B" w:rsidRPr="000E3E0B" w14:paraId="2F2D8E0D" w14:textId="77777777" w:rsidTr="00C8120A">
        <w:trPr>
          <w:cantSplit/>
          <w:trHeight w:val="259"/>
          <w:trPrChange w:id="1242"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243"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56122BE6" w14:textId="28F2495C" w:rsidR="000E3E0B" w:rsidRPr="003053D3" w:rsidRDefault="003053D3">
            <w:pPr>
              <w:spacing w:line="276" w:lineRule="auto"/>
              <w:jc w:val="both"/>
              <w:pPrChange w:id="1244" w:author="Mathias Jönsson" w:date="2025-01-18T11:42:00Z" w16du:dateUtc="2025-01-18T00:42:00Z">
                <w:pPr>
                  <w:spacing w:line="276" w:lineRule="auto"/>
                </w:pPr>
              </w:pPrChange>
            </w:pPr>
            <w:r>
              <w:t xml:space="preserve">RNA-Seq on </w:t>
            </w:r>
            <w:r>
              <w:rPr>
                <w:i/>
                <w:iCs/>
              </w:rPr>
              <w:t>Streptomyces albus</w:t>
            </w:r>
            <w:r>
              <w:t xml:space="preserve"> J1074/R2 engineered to produce </w:t>
            </w:r>
            <w:proofErr w:type="spellStart"/>
            <w:r>
              <w:t>pamamycin</w:t>
            </w:r>
            <w:proofErr w:type="spellEnd"/>
            <w:r>
              <w:t xml:space="preserve"> derivatives.</w:t>
            </w:r>
          </w:p>
        </w:tc>
        <w:tc>
          <w:tcPr>
            <w:tcW w:w="2250" w:type="dxa"/>
            <w:tcBorders>
              <w:top w:val="single" w:sz="2" w:space="0" w:color="000000"/>
              <w:left w:val="single" w:sz="2" w:space="0" w:color="000000"/>
              <w:bottom w:val="single" w:sz="2" w:space="0" w:color="000000"/>
              <w:right w:val="single" w:sz="2" w:space="0" w:color="000000"/>
            </w:tcBorders>
            <w:tcPrChange w:id="1245"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122AEFCC" w14:textId="59CAF510" w:rsidR="000E3E0B" w:rsidRPr="000E3E0B" w:rsidRDefault="003053D3" w:rsidP="000E3E0B">
            <w:pPr>
              <w:spacing w:line="276" w:lineRule="auto"/>
            </w:pPr>
            <w:r>
              <w:t>Gl</w:t>
            </w:r>
            <w:r w:rsidRPr="003053D3">
              <w:t>ä</w:t>
            </w:r>
            <w:r>
              <w:t xml:space="preserve">ser et al. </w:t>
            </w:r>
            <w:r>
              <w:fldChar w:fldCharType="begin"/>
            </w:r>
            <w:r w:rsidR="00E764DC">
              <w:instrText xml:space="preserve"> ADDIN ZOTERO_ITEM CSL_CITATION {"citationID":"osv79qYp","properties":{"formattedCitation":"\\super 68\\nosupersub{}","plainCitation":"68","noteIndex":0},"citationItems":[{"id":79,"uris":["http://zotero.org/users/local/Ts7jirce/items/9B3UECGA"],"itemData":{"id":79,"type":"article-journal","abstract":"Abstract\n            \n              Background\n              \n                Pamamycins are macrodiolides of polyketide origin which form a family of differently large homologues with molecular weights between 579 and 663. They offer promising biological activity against pathogenic fungi and gram-positive bacteria. Admittedly, production titers are very low, and pamamycins are typically formed as crude mixture of mainly smaller derivatives, leaving larger derivatives rather unexplored so far. Therefore, strategies that enable a more efficient production of pamamycins and provide increased fractions of the rare large derivatives are highly desired. Here we took a systems biology approach, integrating transcription profiling by RNA sequencing and intracellular metabolite analysis, to enhance pamamycin production in the heterologous host\n                S. albus\n                J1074/R2.\n              \n            \n            \n              Results\n              \n                Supplemented with\n                l\n                -valine, the recombinant producer S. albus J1074/R2 achieved a threefold increased pamamycin titer of 3.5 mg L\n                −1\n                and elevated fractions of larger derivatives: Pam 649 was strongly increased, and Pam 663 was newly formed. These beneficial effects were driven by increased availability of intracellular CoA thioesters, the building blocks for the polyketide, resulting from\n                l\n                -valine catabolism. Unfavorably,\n                l\n                -valine impaired growth of the strain, repressed genes of mannitol uptake and glycolysis, and suppressed pamamycin formation, despite the biosynthetic gene cluster was transcriptionally activated, restricting production to the post\n                l\n                -valine phase. A deletion mutant of the transcriptional regulator\n                bkdR,\n                controlling a branched-chain amino acid dehydrogenase complex, revealed decoupled pamamycin biosynthesis. The regulator mutant accumulated the polyketide independent of the nutrient status. Supplemented with\n                l\n                -valine, the novel strain enabled the biosynthesis of pamamycin mixtures with up to 55% of the heavy derivatives Pam 635, Pam 649, and Pam 663: almost 20-fold more than the wild type.\n              \n            \n            \n              Conclusions\n              Our findings open the door to provide rare heavy pamamycins at markedly increased efficiency and facilitate studies to assess their specific biological activities and explore this important polyketide further.","container-title":"Microbial Cell Factories","DOI":"10.1186/s12934-021-01602-6","ISSN":"1475-2859","issue":"1","journalAbbreviation":"Microb Cell Fact","language":"en","page":"111","source":"DOI.org (Crossref)","title":"Superior production of heavy pamamycin derivatives using a bkdR deletion mutant of Streptomyces albus J1074/R2","volume":"20","author":[{"family":"Gläser","given":"Lars"},{"family":"Kuhl","given":"Martin"},{"family":"Stegmüller","given":"Julian"},{"family":"Rückert","given":"Christian"},{"family":"Myronovskyi","given":"Maksym"},{"family":"Kalinowski","given":"Jörn"},{"family":"Luzhetskyy","given":"Andriy"},{"family":"Wittmann","given":"Christoph"}],"issued":{"date-parts":[["2021",6,3]]}}}],"schema":"https://github.com/citation-style-language/schema/raw/master/csl-citation.json"} </w:instrText>
            </w:r>
            <w:r>
              <w:fldChar w:fldCharType="separate"/>
            </w:r>
            <w:r w:rsidR="00E764DC" w:rsidRPr="00E764DC">
              <w:rPr>
                <w:rFonts w:ascii="Cambria" w:hAnsi="Cambria" w:cs="Times New Roman"/>
                <w:vertAlign w:val="superscript"/>
              </w:rPr>
              <w:t>68</w:t>
            </w:r>
            <w:r>
              <w:fldChar w:fldCharType="end"/>
            </w:r>
          </w:p>
        </w:tc>
        <w:tc>
          <w:tcPr>
            <w:tcW w:w="2088" w:type="dxa"/>
            <w:tcBorders>
              <w:top w:val="single" w:sz="2" w:space="0" w:color="000000"/>
              <w:left w:val="single" w:sz="2" w:space="0" w:color="000000"/>
              <w:bottom w:val="single" w:sz="2" w:space="0" w:color="000000"/>
              <w:right w:val="single" w:sz="2" w:space="0" w:color="000000"/>
            </w:tcBorders>
            <w:tcPrChange w:id="1246"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143E2567" w14:textId="6D1A9504" w:rsidR="000E3E0B" w:rsidRPr="000E3E0B" w:rsidRDefault="00E92FBA" w:rsidP="000E3E0B">
            <w:pPr>
              <w:spacing w:line="276" w:lineRule="auto"/>
            </w:pPr>
            <w:r>
              <w:t>SRA</w:t>
            </w:r>
            <w:r w:rsidR="003053D3">
              <w:t xml:space="preserve">: </w:t>
            </w:r>
            <w:r w:rsidR="003053D3" w:rsidRPr="003053D3">
              <w:t>PRJNA708335</w:t>
            </w:r>
          </w:p>
        </w:tc>
      </w:tr>
      <w:tr w:rsidR="000E3E0B" w:rsidRPr="000E3E0B" w14:paraId="5D29A7E0" w14:textId="77777777" w:rsidTr="00C8120A">
        <w:trPr>
          <w:cantSplit/>
          <w:trHeight w:val="259"/>
          <w:trPrChange w:id="1247"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248"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01AF53F4" w14:textId="344DF9E3" w:rsidR="000E3E0B" w:rsidRPr="000E3E0B" w:rsidRDefault="00E92FBA" w:rsidP="000E3E0B">
            <w:pPr>
              <w:spacing w:line="276" w:lineRule="auto"/>
            </w:pPr>
            <w:r>
              <w:t>Original code for this study.</w:t>
            </w:r>
          </w:p>
        </w:tc>
        <w:tc>
          <w:tcPr>
            <w:tcW w:w="2250" w:type="dxa"/>
            <w:tcBorders>
              <w:top w:val="single" w:sz="2" w:space="0" w:color="000000"/>
              <w:left w:val="single" w:sz="2" w:space="0" w:color="000000"/>
              <w:bottom w:val="single" w:sz="2" w:space="0" w:color="000000"/>
              <w:right w:val="single" w:sz="2" w:space="0" w:color="000000"/>
            </w:tcBorders>
            <w:tcPrChange w:id="1249"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3E347934" w14:textId="3A131C0B" w:rsidR="000E3E0B" w:rsidRPr="000E3E0B" w:rsidRDefault="00E92FBA" w:rsidP="000E3E0B">
            <w:pPr>
              <w:spacing w:line="276" w:lineRule="auto"/>
            </w:pPr>
            <w:r>
              <w:t>This study.</w:t>
            </w:r>
          </w:p>
        </w:tc>
        <w:tc>
          <w:tcPr>
            <w:tcW w:w="2088" w:type="dxa"/>
            <w:tcBorders>
              <w:top w:val="single" w:sz="2" w:space="0" w:color="000000"/>
              <w:left w:val="single" w:sz="2" w:space="0" w:color="000000"/>
              <w:bottom w:val="single" w:sz="2" w:space="0" w:color="000000"/>
              <w:right w:val="single" w:sz="2" w:space="0" w:color="000000"/>
            </w:tcBorders>
            <w:tcPrChange w:id="1250"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7E1A9742" w14:textId="6C0CD900" w:rsidR="000E3E0B" w:rsidRPr="000E3E0B" w:rsidRDefault="00E92FBA" w:rsidP="000E3E0B">
            <w:pPr>
              <w:spacing w:line="276" w:lineRule="auto"/>
            </w:pPr>
            <w:r w:rsidRPr="00E92FBA">
              <w:rPr>
                <w:highlight w:val="yellow"/>
                <w:rPrChange w:id="1251" w:author="Mathias Jönsson" w:date="2025-01-18T11:51:00Z" w16du:dateUtc="2025-01-18T00:51:00Z">
                  <w:rPr/>
                </w:rPrChange>
              </w:rPr>
              <w:t xml:space="preserve">Doi to </w:t>
            </w:r>
            <w:proofErr w:type="spellStart"/>
            <w:r w:rsidRPr="00E92FBA">
              <w:rPr>
                <w:highlight w:val="yellow"/>
                <w:rPrChange w:id="1252" w:author="Mathias Jönsson" w:date="2025-01-18T11:51:00Z" w16du:dateUtc="2025-01-18T00:51:00Z">
                  <w:rPr/>
                </w:rPrChange>
              </w:rPr>
              <w:t>zenodo</w:t>
            </w:r>
            <w:proofErr w:type="spellEnd"/>
            <w:r w:rsidRPr="00E92FBA">
              <w:rPr>
                <w:highlight w:val="yellow"/>
                <w:rPrChange w:id="1253" w:author="Mathias Jönsson" w:date="2025-01-18T11:51:00Z" w16du:dateUtc="2025-01-18T00:51:00Z">
                  <w:rPr/>
                </w:rPrChange>
              </w:rPr>
              <w:t xml:space="preserve"> link</w:t>
            </w:r>
          </w:p>
        </w:tc>
      </w:tr>
      <w:tr w:rsidR="000E3E0B" w:rsidRPr="000E3E0B" w:rsidDel="00795E09" w14:paraId="3AAF417F" w14:textId="01D12DA0" w:rsidTr="00C8120A">
        <w:trPr>
          <w:cantSplit/>
          <w:trHeight w:val="259"/>
          <w:del w:id="1254" w:author="Mathias Jönsson" w:date="2025-01-18T14:31:00Z"/>
          <w:trPrChange w:id="1255"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12" w:space="0" w:color="000000"/>
              <w:right w:val="single" w:sz="2" w:space="0" w:color="000000"/>
            </w:tcBorders>
            <w:tcPrChange w:id="1256" w:author="Mathias Jönsson" w:date="2025-01-18T14:04:00Z" w16du:dateUtc="2025-01-18T03:04:00Z">
              <w:tcPr>
                <w:tcW w:w="5238" w:type="dxa"/>
                <w:tcBorders>
                  <w:top w:val="single" w:sz="2" w:space="0" w:color="000000"/>
                  <w:left w:val="single" w:sz="2" w:space="0" w:color="000000"/>
                  <w:bottom w:val="single" w:sz="12" w:space="0" w:color="000000"/>
                  <w:right w:val="single" w:sz="2" w:space="0" w:color="000000"/>
                </w:tcBorders>
              </w:tcPr>
            </w:tcPrChange>
          </w:tcPr>
          <w:p w14:paraId="221A219B" w14:textId="19182C79" w:rsidR="000E3E0B" w:rsidRPr="000E3E0B" w:rsidDel="00795E09" w:rsidRDefault="00E92FBA" w:rsidP="000E3E0B">
            <w:pPr>
              <w:spacing w:line="276" w:lineRule="auto"/>
              <w:rPr>
                <w:del w:id="1257" w:author="Mathias Jönsson" w:date="2025-01-18T14:31:00Z" w16du:dateUtc="2025-01-18T03:31:00Z"/>
              </w:rPr>
            </w:pPr>
            <w:del w:id="1258" w:author="Mathias Jönsson" w:date="2025-01-18T14:31:00Z" w16du:dateUtc="2025-01-18T03:31:00Z">
              <w:r w:rsidDel="00795E09">
                <w:delText>iModulon workflow.</w:delText>
              </w:r>
            </w:del>
          </w:p>
        </w:tc>
        <w:tc>
          <w:tcPr>
            <w:tcW w:w="2250" w:type="dxa"/>
            <w:tcBorders>
              <w:top w:val="single" w:sz="2" w:space="0" w:color="000000"/>
              <w:left w:val="single" w:sz="2" w:space="0" w:color="000000"/>
              <w:bottom w:val="single" w:sz="12" w:space="0" w:color="000000"/>
              <w:right w:val="single" w:sz="2" w:space="0" w:color="000000"/>
            </w:tcBorders>
            <w:tcPrChange w:id="1259" w:author="Mathias Jönsson" w:date="2025-01-18T14:04:00Z" w16du:dateUtc="2025-01-18T03:04:00Z">
              <w:tcPr>
                <w:tcW w:w="2250" w:type="dxa"/>
                <w:tcBorders>
                  <w:top w:val="single" w:sz="2" w:space="0" w:color="000000"/>
                  <w:left w:val="single" w:sz="2" w:space="0" w:color="000000"/>
                  <w:bottom w:val="single" w:sz="12" w:space="0" w:color="000000"/>
                  <w:right w:val="single" w:sz="2" w:space="0" w:color="000000"/>
                </w:tcBorders>
              </w:tcPr>
            </w:tcPrChange>
          </w:tcPr>
          <w:p w14:paraId="5F87F9FE" w14:textId="2835FCFF" w:rsidR="000E3E0B" w:rsidRPr="000E3E0B" w:rsidDel="00795E09" w:rsidRDefault="00E92FBA" w:rsidP="000E3E0B">
            <w:pPr>
              <w:spacing w:line="276" w:lineRule="auto"/>
              <w:rPr>
                <w:del w:id="1260" w:author="Mathias Jönsson" w:date="2025-01-18T14:31:00Z" w16du:dateUtc="2025-01-18T03:31:00Z"/>
              </w:rPr>
            </w:pPr>
            <w:del w:id="1261" w:author="Mathias Jönsson" w:date="2025-01-18T14:31:00Z" w16du:dateUtc="2025-01-18T03:31:00Z">
              <w:r w:rsidDel="00795E09">
                <w:delText xml:space="preserve">Sastry et al. </w:delText>
              </w:r>
              <w:r w:rsidDel="00795E09">
                <w:fldChar w:fldCharType="begin"/>
              </w:r>
              <w:r w:rsidR="00E764DC" w:rsidDel="00795E09">
                <w:delInstrText xml:space="preserve"> ADDIN ZOTERO_ITEM CSL_CITATION {"citationID":"BPqZwNgw","properties":{"formattedCitation":"\\super 69\\nosupersub{}","plainCitation":"69","noteIndex":0},"citationItems":[{"id":163,"uris":["http://zotero.org/users/local/Ts7jirce/items/XM77JXD7"],"itemData":{"id":163,"type":"article-journal","abstract":"Public gene expression databases are a rapidly expanding resource of organism responses to diverse perturbations, presenting both an opportunity and a challenge for bioinformatics workflows to extract actionable knowledge of transcription regulatory network function. Here, we introduce a five-step computational pipeline, called iModulonMiner, to compile, process, curate, analyze, and characterize the totality of RNA-seq data for a given organism or cell type. This workflow is centered around the data-driven computation of co-regulated gene sets using Independent Component Analysis, called iModulons, which have been shown to have broad applications. As a demonstration, we applied this workflow to generate the iModulon structure of Bacillus subtilis using all high-quality, publicly-available RNA-seq data. Using this structure, we predicted regulatory interactions for multiple transcription factors, identified groups of co-expressed genes that are putatively regulated by undiscovered transcription factors, and predicted properties of a recently discovered single-subunit phage RNA polymerase. We also present a Python package, PyModulon, with functions to characterize, visualize, and explore computed iModulons. The pipeline, available at https://github.com/SBRG/iModulonMiner, can be readily applied to diverse organisms to gain a rapid understanding of their transcriptional regulatory network structure and condition-specific activity.","container-title":"PLOS Computational Biology","DOI":"10.1371/journal.pcbi.1012546","ISSN":"1553-7358","issue":"10","journalAbbreviation":"PLOS Computational Biology","language":"en","note":"publisher: Public Library of Science","page":"e1012546","source":"PLoS Journals","title":"iModulonMiner and PyModulon: Software for unsupervised mining of gene expression compendia","title-short":"iModulonMiner and PyModulon","volume":"20","author":[{"family":"Sastry","given":"Anand V."},{"family":"Yuan","given":"Yuan"},{"family":"Poudel","given":"Saugat"},{"family":"Rychel","given":"Kevin"},{"family":"Yoo","given":"Reo"},{"family":"Lamoureux","given":"Cameron R."},{"family":"Li","given":"Gaoyuan"},{"family":"Burrows","given":"Joshua T."},{"family":"Chauhan","given":"Siddharth"},{"family":"Haiman","given":"Zachary B."},{"family":"Bulushi","given":"Tahani Al"},{"family":"Seif","given":"Yara"},{"family":"Palsson","given":"Bernhard O."},{"family":"Zielinski","given":"Daniel C."}],"issued":{"date-parts":[["2024",10,23]]}}}],"schema":"https://github.com/citation-style-language/schema/raw/master/csl-citation.json"} </w:delInstrText>
              </w:r>
              <w:r w:rsidDel="00795E09">
                <w:fldChar w:fldCharType="separate"/>
              </w:r>
              <w:r w:rsidR="00E764DC" w:rsidRPr="00E764DC" w:rsidDel="00795E09">
                <w:rPr>
                  <w:rFonts w:ascii="Cambria" w:hAnsi="Cambria" w:cs="Times New Roman"/>
                  <w:vertAlign w:val="superscript"/>
                </w:rPr>
                <w:delText>69</w:delText>
              </w:r>
              <w:r w:rsidDel="00795E09">
                <w:fldChar w:fldCharType="end"/>
              </w:r>
            </w:del>
          </w:p>
        </w:tc>
        <w:tc>
          <w:tcPr>
            <w:tcW w:w="2088" w:type="dxa"/>
            <w:tcBorders>
              <w:top w:val="single" w:sz="2" w:space="0" w:color="000000"/>
              <w:left w:val="single" w:sz="2" w:space="0" w:color="000000"/>
              <w:bottom w:val="single" w:sz="12" w:space="0" w:color="000000"/>
              <w:right w:val="single" w:sz="2" w:space="0" w:color="000000"/>
            </w:tcBorders>
            <w:tcPrChange w:id="1262" w:author="Mathias Jönsson" w:date="2025-01-18T14:04:00Z" w16du:dateUtc="2025-01-18T03:04:00Z">
              <w:tcPr>
                <w:tcW w:w="2088" w:type="dxa"/>
                <w:tcBorders>
                  <w:top w:val="single" w:sz="2" w:space="0" w:color="000000"/>
                  <w:left w:val="single" w:sz="2" w:space="0" w:color="000000"/>
                  <w:bottom w:val="single" w:sz="12" w:space="0" w:color="000000"/>
                  <w:right w:val="single" w:sz="2" w:space="0" w:color="000000"/>
                </w:tcBorders>
              </w:tcPr>
            </w:tcPrChange>
          </w:tcPr>
          <w:p w14:paraId="7E8E786F" w14:textId="3A37980E" w:rsidR="000E3E0B" w:rsidRPr="000E3E0B" w:rsidDel="00795E09" w:rsidRDefault="00E92FBA" w:rsidP="000E3E0B">
            <w:pPr>
              <w:spacing w:line="276" w:lineRule="auto"/>
              <w:rPr>
                <w:del w:id="1263" w:author="Mathias Jönsson" w:date="2025-01-18T14:31:00Z" w16du:dateUtc="2025-01-18T03:31:00Z"/>
              </w:rPr>
            </w:pPr>
            <w:del w:id="1264" w:author="Mathias Jönsson" w:date="2025-01-18T14:05:00Z" w16du:dateUtc="2025-01-18T03:05:00Z">
              <w:r w:rsidRPr="00E92FBA" w:rsidDel="00C8120A">
                <w:fldChar w:fldCharType="begin"/>
              </w:r>
              <w:r w:rsidRPr="00E92FBA" w:rsidDel="00C8120A">
                <w:delInstrText>HYPERLINK "https://github.com/SBRG/iModulonMiner?tab=readme-ov-file"</w:delInstrText>
              </w:r>
              <w:r w:rsidRPr="00E92FBA" w:rsidDel="00C8120A">
                <w:fldChar w:fldCharType="separate"/>
              </w:r>
              <w:r w:rsidRPr="00E92FBA" w:rsidDel="00C8120A">
                <w:rPr>
                  <w:rStyle w:val="Hyperlink"/>
                </w:rPr>
                <w:delText>GitHub - SBRG/iModulonMiner: Workflow to download, process, and explore microbial RNA-seq data from NCBI SRA</w:delText>
              </w:r>
              <w:r w:rsidRPr="00E92FBA" w:rsidDel="00C8120A">
                <w:fldChar w:fldCharType="end"/>
              </w:r>
            </w:del>
          </w:p>
        </w:tc>
      </w:tr>
      <w:tr w:rsidR="000E3E0B" w:rsidRPr="000E3E0B" w14:paraId="24ECA3B4" w14:textId="77777777" w:rsidTr="00C8120A">
        <w:trPr>
          <w:cantSplit/>
          <w:trHeight w:val="259"/>
          <w:trPrChange w:id="1265" w:author="Mathias Jönsson" w:date="2025-01-18T14:04:00Z" w16du:dateUtc="2025-01-18T03:04:00Z">
            <w:trPr>
              <w:cantSplit/>
              <w:trHeight w:val="259"/>
            </w:trPr>
          </w:trPrChange>
        </w:trPr>
        <w:tc>
          <w:tcPr>
            <w:tcW w:w="9576" w:type="dxa"/>
            <w:gridSpan w:val="3"/>
            <w:tcBorders>
              <w:top w:val="single" w:sz="12" w:space="0" w:color="000000"/>
              <w:left w:val="single" w:sz="2" w:space="0" w:color="000000"/>
              <w:bottom w:val="single" w:sz="12" w:space="0" w:color="000000"/>
              <w:right w:val="single" w:sz="2" w:space="0" w:color="000000"/>
            </w:tcBorders>
            <w:hideMark/>
            <w:tcPrChange w:id="1266" w:author="Mathias Jönsson" w:date="2025-01-18T14:04:00Z" w16du:dateUtc="2025-01-18T03:04:00Z">
              <w:tcPr>
                <w:tcW w:w="9576" w:type="dxa"/>
                <w:gridSpan w:val="3"/>
                <w:tcBorders>
                  <w:top w:val="single" w:sz="12" w:space="0" w:color="000000"/>
                  <w:left w:val="single" w:sz="2" w:space="0" w:color="000000"/>
                  <w:bottom w:val="single" w:sz="12" w:space="0" w:color="000000"/>
                  <w:right w:val="single" w:sz="2" w:space="0" w:color="000000"/>
                </w:tcBorders>
                <w:hideMark/>
              </w:tcPr>
            </w:tcPrChange>
          </w:tcPr>
          <w:p w14:paraId="707072AF" w14:textId="77777777" w:rsidR="000E3E0B" w:rsidRPr="000E3E0B" w:rsidRDefault="000E3E0B" w:rsidP="000E3E0B">
            <w:pPr>
              <w:spacing w:line="276" w:lineRule="auto"/>
            </w:pPr>
            <w:r w:rsidRPr="000E3E0B">
              <w:t>Experimental models: Cell lines</w:t>
            </w:r>
          </w:p>
        </w:tc>
      </w:tr>
      <w:tr w:rsidR="000E3E0B" w:rsidRPr="000E3E0B" w14:paraId="7FC2DE32" w14:textId="77777777" w:rsidTr="00C8120A">
        <w:trPr>
          <w:cantSplit/>
          <w:trHeight w:val="259"/>
          <w:trPrChange w:id="1267" w:author="Mathias Jönsson" w:date="2025-01-18T14:04:00Z" w16du:dateUtc="2025-01-18T03:04:00Z">
            <w:trPr>
              <w:cantSplit/>
              <w:trHeight w:val="259"/>
            </w:trPr>
          </w:trPrChange>
        </w:trPr>
        <w:tc>
          <w:tcPr>
            <w:tcW w:w="5238" w:type="dxa"/>
            <w:tcBorders>
              <w:top w:val="single" w:sz="12" w:space="0" w:color="000000"/>
              <w:left w:val="single" w:sz="2" w:space="0" w:color="000000"/>
              <w:bottom w:val="single" w:sz="2" w:space="0" w:color="000000"/>
              <w:right w:val="single" w:sz="2" w:space="0" w:color="000000"/>
            </w:tcBorders>
            <w:tcPrChange w:id="1268" w:author="Mathias Jönsson" w:date="2025-01-18T14:04:00Z" w16du:dateUtc="2025-01-18T03:04:00Z">
              <w:tcPr>
                <w:tcW w:w="5238" w:type="dxa"/>
                <w:tcBorders>
                  <w:top w:val="single" w:sz="12" w:space="0" w:color="000000"/>
                  <w:left w:val="single" w:sz="2" w:space="0" w:color="000000"/>
                  <w:bottom w:val="single" w:sz="2" w:space="0" w:color="000000"/>
                  <w:right w:val="single" w:sz="2" w:space="0" w:color="000000"/>
                </w:tcBorders>
              </w:tcPr>
            </w:tcPrChange>
          </w:tcPr>
          <w:p w14:paraId="2550FB3F" w14:textId="77777777" w:rsidR="000E3E0B" w:rsidRPr="000E3E0B" w:rsidRDefault="000E3E0B" w:rsidP="000E3E0B">
            <w:pPr>
              <w:spacing w:line="276" w:lineRule="auto"/>
            </w:pPr>
          </w:p>
        </w:tc>
        <w:tc>
          <w:tcPr>
            <w:tcW w:w="2250" w:type="dxa"/>
            <w:tcBorders>
              <w:top w:val="single" w:sz="12" w:space="0" w:color="000000"/>
              <w:left w:val="single" w:sz="2" w:space="0" w:color="000000"/>
              <w:bottom w:val="single" w:sz="2" w:space="0" w:color="000000"/>
              <w:right w:val="single" w:sz="2" w:space="0" w:color="000000"/>
            </w:tcBorders>
            <w:tcPrChange w:id="1269" w:author="Mathias Jönsson" w:date="2025-01-18T14:04:00Z" w16du:dateUtc="2025-01-18T03:04:00Z">
              <w:tcPr>
                <w:tcW w:w="2250" w:type="dxa"/>
                <w:tcBorders>
                  <w:top w:val="single" w:sz="12" w:space="0" w:color="000000"/>
                  <w:left w:val="single" w:sz="2" w:space="0" w:color="000000"/>
                  <w:bottom w:val="single" w:sz="2" w:space="0" w:color="000000"/>
                  <w:right w:val="single" w:sz="2" w:space="0" w:color="000000"/>
                </w:tcBorders>
              </w:tcPr>
            </w:tcPrChange>
          </w:tcPr>
          <w:p w14:paraId="2EC364F9" w14:textId="77777777" w:rsidR="000E3E0B" w:rsidRPr="000E3E0B" w:rsidRDefault="000E3E0B" w:rsidP="000E3E0B">
            <w:pPr>
              <w:spacing w:line="276" w:lineRule="auto"/>
            </w:pPr>
          </w:p>
        </w:tc>
        <w:tc>
          <w:tcPr>
            <w:tcW w:w="2088" w:type="dxa"/>
            <w:tcBorders>
              <w:top w:val="single" w:sz="12" w:space="0" w:color="000000"/>
              <w:left w:val="single" w:sz="2" w:space="0" w:color="000000"/>
              <w:bottom w:val="single" w:sz="2" w:space="0" w:color="000000"/>
              <w:right w:val="single" w:sz="2" w:space="0" w:color="000000"/>
            </w:tcBorders>
            <w:tcPrChange w:id="1270" w:author="Mathias Jönsson" w:date="2025-01-18T14:04:00Z" w16du:dateUtc="2025-01-18T03:04:00Z">
              <w:tcPr>
                <w:tcW w:w="2088" w:type="dxa"/>
                <w:tcBorders>
                  <w:top w:val="single" w:sz="12" w:space="0" w:color="000000"/>
                  <w:left w:val="single" w:sz="2" w:space="0" w:color="000000"/>
                  <w:bottom w:val="single" w:sz="2" w:space="0" w:color="000000"/>
                  <w:right w:val="single" w:sz="2" w:space="0" w:color="000000"/>
                </w:tcBorders>
              </w:tcPr>
            </w:tcPrChange>
          </w:tcPr>
          <w:p w14:paraId="19056A11" w14:textId="77777777" w:rsidR="000E3E0B" w:rsidRPr="000E3E0B" w:rsidRDefault="000E3E0B" w:rsidP="000E3E0B">
            <w:pPr>
              <w:spacing w:line="276" w:lineRule="auto"/>
            </w:pPr>
          </w:p>
        </w:tc>
      </w:tr>
      <w:tr w:rsidR="000E3E0B" w:rsidRPr="000E3E0B" w14:paraId="46486A63" w14:textId="77777777" w:rsidTr="00C8120A">
        <w:trPr>
          <w:cantSplit/>
          <w:trHeight w:val="259"/>
          <w:trPrChange w:id="1271"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272"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71D32410"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273"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4C1B7C69"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274"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5580B90F" w14:textId="77777777" w:rsidR="000E3E0B" w:rsidRPr="000E3E0B" w:rsidRDefault="000E3E0B" w:rsidP="000E3E0B">
            <w:pPr>
              <w:spacing w:line="276" w:lineRule="auto"/>
            </w:pPr>
          </w:p>
        </w:tc>
      </w:tr>
      <w:tr w:rsidR="000E3E0B" w:rsidRPr="000E3E0B" w14:paraId="2CB77A7D" w14:textId="77777777" w:rsidTr="00C8120A">
        <w:trPr>
          <w:cantSplit/>
          <w:trHeight w:val="259"/>
          <w:trPrChange w:id="1275"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276"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63262E0E"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277"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4AC1C3F9"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278"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06880F16" w14:textId="77777777" w:rsidR="000E3E0B" w:rsidRPr="000E3E0B" w:rsidRDefault="000E3E0B" w:rsidP="000E3E0B">
            <w:pPr>
              <w:spacing w:line="276" w:lineRule="auto"/>
            </w:pPr>
          </w:p>
        </w:tc>
      </w:tr>
      <w:tr w:rsidR="000E3E0B" w:rsidRPr="000E3E0B" w14:paraId="01610F27" w14:textId="77777777" w:rsidTr="00C8120A">
        <w:trPr>
          <w:cantSplit/>
          <w:trHeight w:val="259"/>
          <w:trPrChange w:id="1279"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280"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15E2C96E"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281"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38564765"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282"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60FDBDA3" w14:textId="77777777" w:rsidR="000E3E0B" w:rsidRPr="000E3E0B" w:rsidRDefault="000E3E0B" w:rsidP="000E3E0B">
            <w:pPr>
              <w:spacing w:line="276" w:lineRule="auto"/>
            </w:pPr>
          </w:p>
        </w:tc>
      </w:tr>
      <w:tr w:rsidR="000E3E0B" w:rsidRPr="000E3E0B" w14:paraId="5A441C67" w14:textId="77777777" w:rsidTr="00C8120A">
        <w:trPr>
          <w:cantSplit/>
          <w:trHeight w:val="259"/>
          <w:trPrChange w:id="1283"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12" w:space="0" w:color="000000"/>
              <w:right w:val="single" w:sz="2" w:space="0" w:color="000000"/>
            </w:tcBorders>
            <w:tcPrChange w:id="1284" w:author="Mathias Jönsson" w:date="2025-01-18T14:04:00Z" w16du:dateUtc="2025-01-18T03:04:00Z">
              <w:tcPr>
                <w:tcW w:w="5238" w:type="dxa"/>
                <w:tcBorders>
                  <w:top w:val="single" w:sz="2" w:space="0" w:color="000000"/>
                  <w:left w:val="single" w:sz="2" w:space="0" w:color="000000"/>
                  <w:bottom w:val="single" w:sz="12" w:space="0" w:color="000000"/>
                  <w:right w:val="single" w:sz="2" w:space="0" w:color="000000"/>
                </w:tcBorders>
              </w:tcPr>
            </w:tcPrChange>
          </w:tcPr>
          <w:p w14:paraId="038F0517"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12" w:space="0" w:color="000000"/>
              <w:right w:val="single" w:sz="2" w:space="0" w:color="000000"/>
            </w:tcBorders>
            <w:tcPrChange w:id="1285" w:author="Mathias Jönsson" w:date="2025-01-18T14:04:00Z" w16du:dateUtc="2025-01-18T03:04:00Z">
              <w:tcPr>
                <w:tcW w:w="2250" w:type="dxa"/>
                <w:tcBorders>
                  <w:top w:val="single" w:sz="2" w:space="0" w:color="000000"/>
                  <w:left w:val="single" w:sz="2" w:space="0" w:color="000000"/>
                  <w:bottom w:val="single" w:sz="12" w:space="0" w:color="000000"/>
                  <w:right w:val="single" w:sz="2" w:space="0" w:color="000000"/>
                </w:tcBorders>
              </w:tcPr>
            </w:tcPrChange>
          </w:tcPr>
          <w:p w14:paraId="20C3067F"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12" w:space="0" w:color="000000"/>
              <w:right w:val="single" w:sz="2" w:space="0" w:color="000000"/>
            </w:tcBorders>
            <w:tcPrChange w:id="1286" w:author="Mathias Jönsson" w:date="2025-01-18T14:04:00Z" w16du:dateUtc="2025-01-18T03:04:00Z">
              <w:tcPr>
                <w:tcW w:w="2088" w:type="dxa"/>
                <w:tcBorders>
                  <w:top w:val="single" w:sz="2" w:space="0" w:color="000000"/>
                  <w:left w:val="single" w:sz="2" w:space="0" w:color="000000"/>
                  <w:bottom w:val="single" w:sz="12" w:space="0" w:color="000000"/>
                  <w:right w:val="single" w:sz="2" w:space="0" w:color="000000"/>
                </w:tcBorders>
              </w:tcPr>
            </w:tcPrChange>
          </w:tcPr>
          <w:p w14:paraId="74DCEB84" w14:textId="77777777" w:rsidR="000E3E0B" w:rsidRPr="000E3E0B" w:rsidRDefault="000E3E0B" w:rsidP="000E3E0B">
            <w:pPr>
              <w:spacing w:line="276" w:lineRule="auto"/>
            </w:pPr>
          </w:p>
        </w:tc>
      </w:tr>
      <w:tr w:rsidR="000E3E0B" w:rsidRPr="000E3E0B" w14:paraId="34A0E7E8" w14:textId="77777777" w:rsidTr="00C8120A">
        <w:trPr>
          <w:cantSplit/>
          <w:trHeight w:val="259"/>
          <w:trPrChange w:id="1287" w:author="Mathias Jönsson" w:date="2025-01-18T14:04:00Z" w16du:dateUtc="2025-01-18T03:04:00Z">
            <w:trPr>
              <w:cantSplit/>
              <w:trHeight w:val="259"/>
            </w:trPr>
          </w:trPrChange>
        </w:trPr>
        <w:tc>
          <w:tcPr>
            <w:tcW w:w="9576" w:type="dxa"/>
            <w:gridSpan w:val="3"/>
            <w:tcBorders>
              <w:top w:val="single" w:sz="12" w:space="0" w:color="000000"/>
              <w:left w:val="single" w:sz="2" w:space="0" w:color="000000"/>
              <w:bottom w:val="single" w:sz="12" w:space="0" w:color="000000"/>
              <w:right w:val="single" w:sz="2" w:space="0" w:color="000000"/>
            </w:tcBorders>
            <w:hideMark/>
            <w:tcPrChange w:id="1288" w:author="Mathias Jönsson" w:date="2025-01-18T14:04:00Z" w16du:dateUtc="2025-01-18T03:04:00Z">
              <w:tcPr>
                <w:tcW w:w="9576" w:type="dxa"/>
                <w:gridSpan w:val="3"/>
                <w:tcBorders>
                  <w:top w:val="single" w:sz="12" w:space="0" w:color="000000"/>
                  <w:left w:val="single" w:sz="2" w:space="0" w:color="000000"/>
                  <w:bottom w:val="single" w:sz="12" w:space="0" w:color="000000"/>
                  <w:right w:val="single" w:sz="2" w:space="0" w:color="000000"/>
                </w:tcBorders>
                <w:hideMark/>
              </w:tcPr>
            </w:tcPrChange>
          </w:tcPr>
          <w:p w14:paraId="02027DCE" w14:textId="77777777" w:rsidR="000E3E0B" w:rsidRPr="000E3E0B" w:rsidRDefault="000E3E0B" w:rsidP="000E3E0B">
            <w:pPr>
              <w:spacing w:line="276" w:lineRule="auto"/>
            </w:pPr>
            <w:r w:rsidRPr="000E3E0B">
              <w:t>Experimental models: Organisms/strains</w:t>
            </w:r>
          </w:p>
        </w:tc>
      </w:tr>
      <w:tr w:rsidR="000E3E0B" w:rsidRPr="000E3E0B" w14:paraId="7895C2DF" w14:textId="77777777" w:rsidTr="00C8120A">
        <w:trPr>
          <w:cantSplit/>
          <w:trHeight w:val="259"/>
          <w:trPrChange w:id="1289" w:author="Mathias Jönsson" w:date="2025-01-18T14:04:00Z" w16du:dateUtc="2025-01-18T03:04:00Z">
            <w:trPr>
              <w:cantSplit/>
              <w:trHeight w:val="259"/>
            </w:trPr>
          </w:trPrChange>
        </w:trPr>
        <w:tc>
          <w:tcPr>
            <w:tcW w:w="5238" w:type="dxa"/>
            <w:tcBorders>
              <w:top w:val="single" w:sz="12" w:space="0" w:color="000000"/>
              <w:left w:val="single" w:sz="2" w:space="0" w:color="000000"/>
              <w:bottom w:val="single" w:sz="2" w:space="0" w:color="000000"/>
              <w:right w:val="single" w:sz="2" w:space="0" w:color="000000"/>
            </w:tcBorders>
            <w:tcPrChange w:id="1290" w:author="Mathias Jönsson" w:date="2025-01-18T14:04:00Z" w16du:dateUtc="2025-01-18T03:04:00Z">
              <w:tcPr>
                <w:tcW w:w="5238" w:type="dxa"/>
                <w:tcBorders>
                  <w:top w:val="single" w:sz="12" w:space="0" w:color="000000"/>
                  <w:left w:val="single" w:sz="2" w:space="0" w:color="000000"/>
                  <w:bottom w:val="single" w:sz="2" w:space="0" w:color="000000"/>
                  <w:right w:val="single" w:sz="2" w:space="0" w:color="000000"/>
                </w:tcBorders>
              </w:tcPr>
            </w:tcPrChange>
          </w:tcPr>
          <w:p w14:paraId="1BED7F3C" w14:textId="77777777" w:rsidR="000E3E0B" w:rsidRPr="000E3E0B" w:rsidRDefault="000E3E0B" w:rsidP="000E3E0B">
            <w:pPr>
              <w:spacing w:line="276" w:lineRule="auto"/>
            </w:pPr>
          </w:p>
        </w:tc>
        <w:tc>
          <w:tcPr>
            <w:tcW w:w="2250" w:type="dxa"/>
            <w:tcBorders>
              <w:top w:val="single" w:sz="12" w:space="0" w:color="000000"/>
              <w:left w:val="single" w:sz="2" w:space="0" w:color="000000"/>
              <w:bottom w:val="single" w:sz="2" w:space="0" w:color="000000"/>
              <w:right w:val="single" w:sz="2" w:space="0" w:color="000000"/>
            </w:tcBorders>
            <w:tcPrChange w:id="1291" w:author="Mathias Jönsson" w:date="2025-01-18T14:04:00Z" w16du:dateUtc="2025-01-18T03:04:00Z">
              <w:tcPr>
                <w:tcW w:w="2250" w:type="dxa"/>
                <w:tcBorders>
                  <w:top w:val="single" w:sz="12" w:space="0" w:color="000000"/>
                  <w:left w:val="single" w:sz="2" w:space="0" w:color="000000"/>
                  <w:bottom w:val="single" w:sz="2" w:space="0" w:color="000000"/>
                  <w:right w:val="single" w:sz="2" w:space="0" w:color="000000"/>
                </w:tcBorders>
              </w:tcPr>
            </w:tcPrChange>
          </w:tcPr>
          <w:p w14:paraId="0136E403" w14:textId="77777777" w:rsidR="000E3E0B" w:rsidRPr="000E3E0B" w:rsidRDefault="000E3E0B" w:rsidP="000E3E0B">
            <w:pPr>
              <w:spacing w:line="276" w:lineRule="auto"/>
            </w:pPr>
          </w:p>
        </w:tc>
        <w:tc>
          <w:tcPr>
            <w:tcW w:w="2088" w:type="dxa"/>
            <w:tcBorders>
              <w:top w:val="single" w:sz="12" w:space="0" w:color="000000"/>
              <w:left w:val="single" w:sz="2" w:space="0" w:color="000000"/>
              <w:bottom w:val="single" w:sz="2" w:space="0" w:color="000000"/>
              <w:right w:val="single" w:sz="2" w:space="0" w:color="000000"/>
            </w:tcBorders>
            <w:tcPrChange w:id="1292" w:author="Mathias Jönsson" w:date="2025-01-18T14:04:00Z" w16du:dateUtc="2025-01-18T03:04:00Z">
              <w:tcPr>
                <w:tcW w:w="2088" w:type="dxa"/>
                <w:tcBorders>
                  <w:top w:val="single" w:sz="12" w:space="0" w:color="000000"/>
                  <w:left w:val="single" w:sz="2" w:space="0" w:color="000000"/>
                  <w:bottom w:val="single" w:sz="2" w:space="0" w:color="000000"/>
                  <w:right w:val="single" w:sz="2" w:space="0" w:color="000000"/>
                </w:tcBorders>
              </w:tcPr>
            </w:tcPrChange>
          </w:tcPr>
          <w:p w14:paraId="31D5F7F2" w14:textId="77777777" w:rsidR="000E3E0B" w:rsidRPr="000E3E0B" w:rsidRDefault="000E3E0B" w:rsidP="000E3E0B">
            <w:pPr>
              <w:spacing w:line="276" w:lineRule="auto"/>
            </w:pPr>
          </w:p>
        </w:tc>
      </w:tr>
      <w:tr w:rsidR="000E3E0B" w:rsidRPr="000E3E0B" w14:paraId="4F6F8F96" w14:textId="77777777" w:rsidTr="00C8120A">
        <w:trPr>
          <w:cantSplit/>
          <w:trHeight w:val="259"/>
          <w:trPrChange w:id="1293"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294"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2461E70D"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295"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5AE9AD85"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296"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51B2B250" w14:textId="77777777" w:rsidR="000E3E0B" w:rsidRPr="000E3E0B" w:rsidRDefault="000E3E0B" w:rsidP="000E3E0B">
            <w:pPr>
              <w:spacing w:line="276" w:lineRule="auto"/>
            </w:pPr>
          </w:p>
        </w:tc>
      </w:tr>
      <w:tr w:rsidR="000E3E0B" w:rsidRPr="000E3E0B" w14:paraId="22BE609D" w14:textId="77777777" w:rsidTr="00C8120A">
        <w:trPr>
          <w:cantSplit/>
          <w:trHeight w:val="259"/>
          <w:trPrChange w:id="1297"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298"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05E4563F"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299"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23CD5FD1"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300"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18E19FDB" w14:textId="77777777" w:rsidR="000E3E0B" w:rsidRPr="000E3E0B" w:rsidRDefault="000E3E0B" w:rsidP="000E3E0B">
            <w:pPr>
              <w:spacing w:line="276" w:lineRule="auto"/>
            </w:pPr>
          </w:p>
        </w:tc>
      </w:tr>
      <w:tr w:rsidR="000E3E0B" w:rsidRPr="000E3E0B" w14:paraId="685F8DF2" w14:textId="77777777" w:rsidTr="00C8120A">
        <w:trPr>
          <w:cantSplit/>
          <w:trHeight w:val="259"/>
          <w:trPrChange w:id="1301"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02"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7C8D2885"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303"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4E586D14"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304"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315D6E5C" w14:textId="77777777" w:rsidR="000E3E0B" w:rsidRPr="000E3E0B" w:rsidRDefault="000E3E0B" w:rsidP="000E3E0B">
            <w:pPr>
              <w:spacing w:line="276" w:lineRule="auto"/>
            </w:pPr>
          </w:p>
        </w:tc>
      </w:tr>
      <w:tr w:rsidR="000E3E0B" w:rsidRPr="000E3E0B" w14:paraId="760B5AC0" w14:textId="77777777" w:rsidTr="00C8120A">
        <w:trPr>
          <w:cantSplit/>
          <w:trHeight w:val="259"/>
          <w:trPrChange w:id="1305"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06"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4D5648A"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307"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797EE3FC"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308"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13FD434B" w14:textId="77777777" w:rsidR="000E3E0B" w:rsidRPr="000E3E0B" w:rsidRDefault="000E3E0B" w:rsidP="000E3E0B">
            <w:pPr>
              <w:spacing w:line="276" w:lineRule="auto"/>
            </w:pPr>
          </w:p>
        </w:tc>
      </w:tr>
      <w:tr w:rsidR="000E3E0B" w:rsidRPr="000E3E0B" w14:paraId="489AFB75" w14:textId="77777777" w:rsidTr="00C8120A">
        <w:trPr>
          <w:cantSplit/>
          <w:trHeight w:val="259"/>
          <w:trPrChange w:id="1309"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12" w:space="0" w:color="000000"/>
              <w:right w:val="single" w:sz="2" w:space="0" w:color="000000"/>
            </w:tcBorders>
            <w:tcPrChange w:id="1310" w:author="Mathias Jönsson" w:date="2025-01-18T14:04:00Z" w16du:dateUtc="2025-01-18T03:04:00Z">
              <w:tcPr>
                <w:tcW w:w="5238" w:type="dxa"/>
                <w:tcBorders>
                  <w:top w:val="single" w:sz="2" w:space="0" w:color="000000"/>
                  <w:left w:val="single" w:sz="2" w:space="0" w:color="000000"/>
                  <w:bottom w:val="single" w:sz="12" w:space="0" w:color="000000"/>
                  <w:right w:val="single" w:sz="2" w:space="0" w:color="000000"/>
                </w:tcBorders>
              </w:tcPr>
            </w:tcPrChange>
          </w:tcPr>
          <w:p w14:paraId="2CA57508"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12" w:space="0" w:color="000000"/>
              <w:right w:val="single" w:sz="2" w:space="0" w:color="000000"/>
            </w:tcBorders>
            <w:tcPrChange w:id="1311" w:author="Mathias Jönsson" w:date="2025-01-18T14:04:00Z" w16du:dateUtc="2025-01-18T03:04:00Z">
              <w:tcPr>
                <w:tcW w:w="2250" w:type="dxa"/>
                <w:tcBorders>
                  <w:top w:val="single" w:sz="2" w:space="0" w:color="000000"/>
                  <w:left w:val="single" w:sz="2" w:space="0" w:color="000000"/>
                  <w:bottom w:val="single" w:sz="12" w:space="0" w:color="000000"/>
                  <w:right w:val="single" w:sz="2" w:space="0" w:color="000000"/>
                </w:tcBorders>
              </w:tcPr>
            </w:tcPrChange>
          </w:tcPr>
          <w:p w14:paraId="6287825B"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12" w:space="0" w:color="000000"/>
              <w:right w:val="single" w:sz="2" w:space="0" w:color="000000"/>
            </w:tcBorders>
            <w:tcPrChange w:id="1312" w:author="Mathias Jönsson" w:date="2025-01-18T14:04:00Z" w16du:dateUtc="2025-01-18T03:04:00Z">
              <w:tcPr>
                <w:tcW w:w="2088" w:type="dxa"/>
                <w:tcBorders>
                  <w:top w:val="single" w:sz="2" w:space="0" w:color="000000"/>
                  <w:left w:val="single" w:sz="2" w:space="0" w:color="000000"/>
                  <w:bottom w:val="single" w:sz="12" w:space="0" w:color="000000"/>
                  <w:right w:val="single" w:sz="2" w:space="0" w:color="000000"/>
                </w:tcBorders>
              </w:tcPr>
            </w:tcPrChange>
          </w:tcPr>
          <w:p w14:paraId="03A0BDB8" w14:textId="77777777" w:rsidR="000E3E0B" w:rsidRPr="000E3E0B" w:rsidRDefault="000E3E0B" w:rsidP="000E3E0B">
            <w:pPr>
              <w:spacing w:line="276" w:lineRule="auto"/>
            </w:pPr>
          </w:p>
        </w:tc>
      </w:tr>
      <w:tr w:rsidR="000E3E0B" w:rsidRPr="000E3E0B" w14:paraId="2AE7008C" w14:textId="77777777" w:rsidTr="00C8120A">
        <w:trPr>
          <w:cantSplit/>
          <w:trHeight w:val="259"/>
          <w:trPrChange w:id="1313" w:author="Mathias Jönsson" w:date="2025-01-18T14:04:00Z" w16du:dateUtc="2025-01-18T03:04:00Z">
            <w:trPr>
              <w:cantSplit/>
              <w:trHeight w:val="259"/>
            </w:trPr>
          </w:trPrChange>
        </w:trPr>
        <w:tc>
          <w:tcPr>
            <w:tcW w:w="9576" w:type="dxa"/>
            <w:gridSpan w:val="3"/>
            <w:tcBorders>
              <w:top w:val="single" w:sz="12" w:space="0" w:color="000000"/>
              <w:left w:val="single" w:sz="2" w:space="0" w:color="000000"/>
              <w:bottom w:val="single" w:sz="12" w:space="0" w:color="000000"/>
              <w:right w:val="single" w:sz="2" w:space="0" w:color="000000"/>
            </w:tcBorders>
            <w:hideMark/>
            <w:tcPrChange w:id="1314" w:author="Mathias Jönsson" w:date="2025-01-18T14:04:00Z" w16du:dateUtc="2025-01-18T03:04:00Z">
              <w:tcPr>
                <w:tcW w:w="9576" w:type="dxa"/>
                <w:gridSpan w:val="3"/>
                <w:tcBorders>
                  <w:top w:val="single" w:sz="12" w:space="0" w:color="000000"/>
                  <w:left w:val="single" w:sz="2" w:space="0" w:color="000000"/>
                  <w:bottom w:val="single" w:sz="12" w:space="0" w:color="000000"/>
                  <w:right w:val="single" w:sz="2" w:space="0" w:color="000000"/>
                </w:tcBorders>
                <w:hideMark/>
              </w:tcPr>
            </w:tcPrChange>
          </w:tcPr>
          <w:p w14:paraId="7CAD9982" w14:textId="77777777" w:rsidR="000E3E0B" w:rsidRPr="000E3E0B" w:rsidRDefault="000E3E0B" w:rsidP="000E3E0B">
            <w:pPr>
              <w:spacing w:line="276" w:lineRule="auto"/>
            </w:pPr>
            <w:r w:rsidRPr="00AF4920">
              <w:rPr>
                <w:highlight w:val="yellow"/>
                <w:rPrChange w:id="1315" w:author="Mathias Jönsson" w:date="2025-01-18T15:00:00Z" w16du:dateUtc="2025-01-18T04:00:00Z">
                  <w:rPr/>
                </w:rPrChange>
              </w:rPr>
              <w:t>Oligonucleotides</w:t>
            </w:r>
          </w:p>
        </w:tc>
      </w:tr>
      <w:tr w:rsidR="000E3E0B" w:rsidRPr="000E3E0B" w14:paraId="3974B038" w14:textId="77777777" w:rsidTr="00C8120A">
        <w:trPr>
          <w:cantSplit/>
          <w:trHeight w:val="259"/>
          <w:trPrChange w:id="1316" w:author="Mathias Jönsson" w:date="2025-01-18T14:04:00Z" w16du:dateUtc="2025-01-18T03:04:00Z">
            <w:trPr>
              <w:cantSplit/>
              <w:trHeight w:val="259"/>
            </w:trPr>
          </w:trPrChange>
        </w:trPr>
        <w:tc>
          <w:tcPr>
            <w:tcW w:w="5238" w:type="dxa"/>
            <w:tcBorders>
              <w:top w:val="single" w:sz="12" w:space="0" w:color="000000"/>
              <w:left w:val="single" w:sz="2" w:space="0" w:color="000000"/>
              <w:bottom w:val="single" w:sz="2" w:space="0" w:color="000000"/>
              <w:right w:val="single" w:sz="2" w:space="0" w:color="000000"/>
            </w:tcBorders>
            <w:tcPrChange w:id="1317" w:author="Mathias Jönsson" w:date="2025-01-18T14:04:00Z" w16du:dateUtc="2025-01-18T03:04:00Z">
              <w:tcPr>
                <w:tcW w:w="5238" w:type="dxa"/>
                <w:tcBorders>
                  <w:top w:val="single" w:sz="12" w:space="0" w:color="000000"/>
                  <w:left w:val="single" w:sz="2" w:space="0" w:color="000000"/>
                  <w:bottom w:val="single" w:sz="2" w:space="0" w:color="000000"/>
                  <w:right w:val="single" w:sz="2" w:space="0" w:color="000000"/>
                </w:tcBorders>
              </w:tcPr>
            </w:tcPrChange>
          </w:tcPr>
          <w:p w14:paraId="7B0CB91F" w14:textId="77777777" w:rsidR="000E3E0B" w:rsidRPr="000E3E0B" w:rsidRDefault="000E3E0B" w:rsidP="000E3E0B">
            <w:pPr>
              <w:spacing w:line="276" w:lineRule="auto"/>
            </w:pPr>
          </w:p>
        </w:tc>
        <w:tc>
          <w:tcPr>
            <w:tcW w:w="2250" w:type="dxa"/>
            <w:tcBorders>
              <w:top w:val="single" w:sz="12" w:space="0" w:color="000000"/>
              <w:left w:val="single" w:sz="2" w:space="0" w:color="000000"/>
              <w:bottom w:val="single" w:sz="2" w:space="0" w:color="000000"/>
              <w:right w:val="single" w:sz="2" w:space="0" w:color="000000"/>
            </w:tcBorders>
            <w:tcPrChange w:id="1318" w:author="Mathias Jönsson" w:date="2025-01-18T14:04:00Z" w16du:dateUtc="2025-01-18T03:04:00Z">
              <w:tcPr>
                <w:tcW w:w="2250" w:type="dxa"/>
                <w:tcBorders>
                  <w:top w:val="single" w:sz="12" w:space="0" w:color="000000"/>
                  <w:left w:val="single" w:sz="2" w:space="0" w:color="000000"/>
                  <w:bottom w:val="single" w:sz="2" w:space="0" w:color="000000"/>
                  <w:right w:val="single" w:sz="2" w:space="0" w:color="000000"/>
                </w:tcBorders>
              </w:tcPr>
            </w:tcPrChange>
          </w:tcPr>
          <w:p w14:paraId="3226D84B" w14:textId="77777777" w:rsidR="000E3E0B" w:rsidRPr="000E3E0B" w:rsidRDefault="000E3E0B" w:rsidP="000E3E0B">
            <w:pPr>
              <w:spacing w:line="276" w:lineRule="auto"/>
            </w:pPr>
          </w:p>
        </w:tc>
        <w:tc>
          <w:tcPr>
            <w:tcW w:w="2088" w:type="dxa"/>
            <w:tcBorders>
              <w:top w:val="single" w:sz="12" w:space="0" w:color="000000"/>
              <w:left w:val="single" w:sz="2" w:space="0" w:color="000000"/>
              <w:bottom w:val="single" w:sz="2" w:space="0" w:color="000000"/>
              <w:right w:val="single" w:sz="2" w:space="0" w:color="000000"/>
            </w:tcBorders>
            <w:tcPrChange w:id="1319" w:author="Mathias Jönsson" w:date="2025-01-18T14:04:00Z" w16du:dateUtc="2025-01-18T03:04:00Z">
              <w:tcPr>
                <w:tcW w:w="2088" w:type="dxa"/>
                <w:tcBorders>
                  <w:top w:val="single" w:sz="12" w:space="0" w:color="000000"/>
                  <w:left w:val="single" w:sz="2" w:space="0" w:color="000000"/>
                  <w:bottom w:val="single" w:sz="2" w:space="0" w:color="000000"/>
                  <w:right w:val="single" w:sz="2" w:space="0" w:color="000000"/>
                </w:tcBorders>
              </w:tcPr>
            </w:tcPrChange>
          </w:tcPr>
          <w:p w14:paraId="17447CCE" w14:textId="77777777" w:rsidR="000E3E0B" w:rsidRPr="000E3E0B" w:rsidRDefault="000E3E0B" w:rsidP="000E3E0B">
            <w:pPr>
              <w:spacing w:line="276" w:lineRule="auto"/>
            </w:pPr>
          </w:p>
        </w:tc>
      </w:tr>
      <w:tr w:rsidR="000E3E0B" w:rsidRPr="000E3E0B" w14:paraId="1664CF34" w14:textId="77777777" w:rsidTr="00C8120A">
        <w:trPr>
          <w:cantSplit/>
          <w:trHeight w:val="259"/>
          <w:trPrChange w:id="1320"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21"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4C9935D3"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322"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2CB2C58E"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323"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6151B39F" w14:textId="77777777" w:rsidR="000E3E0B" w:rsidRPr="000E3E0B" w:rsidRDefault="000E3E0B" w:rsidP="000E3E0B">
            <w:pPr>
              <w:spacing w:line="276" w:lineRule="auto"/>
            </w:pPr>
          </w:p>
        </w:tc>
      </w:tr>
      <w:tr w:rsidR="000E3E0B" w:rsidRPr="000E3E0B" w14:paraId="6E805E7E" w14:textId="77777777" w:rsidTr="00C8120A">
        <w:trPr>
          <w:cantSplit/>
          <w:trHeight w:val="259"/>
          <w:trPrChange w:id="1324"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25"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46DBBB5"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326"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70C6E2F8"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327"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18FE4A98" w14:textId="77777777" w:rsidR="000E3E0B" w:rsidRPr="000E3E0B" w:rsidRDefault="000E3E0B" w:rsidP="000E3E0B">
            <w:pPr>
              <w:spacing w:line="276" w:lineRule="auto"/>
            </w:pPr>
          </w:p>
        </w:tc>
      </w:tr>
      <w:tr w:rsidR="000E3E0B" w:rsidRPr="000E3E0B" w14:paraId="174C9EA8" w14:textId="77777777" w:rsidTr="00C8120A">
        <w:trPr>
          <w:cantSplit/>
          <w:trHeight w:val="259"/>
          <w:trPrChange w:id="1328"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29"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4DB5E73B"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330"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5674AC28"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331"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54FD5FAF" w14:textId="77777777" w:rsidR="000E3E0B" w:rsidRPr="000E3E0B" w:rsidRDefault="000E3E0B" w:rsidP="000E3E0B">
            <w:pPr>
              <w:spacing w:line="276" w:lineRule="auto"/>
            </w:pPr>
          </w:p>
        </w:tc>
      </w:tr>
      <w:tr w:rsidR="000E3E0B" w:rsidRPr="000E3E0B" w14:paraId="41BF2BB3" w14:textId="77777777" w:rsidTr="00C8120A">
        <w:trPr>
          <w:cantSplit/>
          <w:trHeight w:val="259"/>
          <w:trPrChange w:id="1332"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33"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716F63F3"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334"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595A6812"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335"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7C57720C" w14:textId="77777777" w:rsidR="000E3E0B" w:rsidRPr="000E3E0B" w:rsidRDefault="000E3E0B" w:rsidP="000E3E0B">
            <w:pPr>
              <w:spacing w:line="276" w:lineRule="auto"/>
            </w:pPr>
          </w:p>
        </w:tc>
      </w:tr>
      <w:tr w:rsidR="000E3E0B" w:rsidRPr="000E3E0B" w14:paraId="2FD27988" w14:textId="77777777" w:rsidTr="00C8120A">
        <w:trPr>
          <w:cantSplit/>
          <w:trHeight w:val="259"/>
          <w:trPrChange w:id="1336" w:author="Mathias Jönsson" w:date="2025-01-18T14:04:00Z" w16du:dateUtc="2025-01-18T03:04:00Z">
            <w:trPr>
              <w:cantSplit/>
              <w:trHeight w:val="259"/>
            </w:trPr>
          </w:trPrChange>
        </w:trPr>
        <w:tc>
          <w:tcPr>
            <w:tcW w:w="9576" w:type="dxa"/>
            <w:gridSpan w:val="3"/>
            <w:tcBorders>
              <w:top w:val="single" w:sz="12" w:space="0" w:color="000000"/>
              <w:left w:val="single" w:sz="2" w:space="0" w:color="000000"/>
              <w:bottom w:val="single" w:sz="12" w:space="0" w:color="000000"/>
              <w:right w:val="single" w:sz="2" w:space="0" w:color="000000"/>
            </w:tcBorders>
            <w:hideMark/>
            <w:tcPrChange w:id="1337" w:author="Mathias Jönsson" w:date="2025-01-18T14:04:00Z" w16du:dateUtc="2025-01-18T03:04:00Z">
              <w:tcPr>
                <w:tcW w:w="9576" w:type="dxa"/>
                <w:gridSpan w:val="3"/>
                <w:tcBorders>
                  <w:top w:val="single" w:sz="12" w:space="0" w:color="000000"/>
                  <w:left w:val="single" w:sz="2" w:space="0" w:color="000000"/>
                  <w:bottom w:val="single" w:sz="12" w:space="0" w:color="000000"/>
                  <w:right w:val="single" w:sz="2" w:space="0" w:color="000000"/>
                </w:tcBorders>
                <w:hideMark/>
              </w:tcPr>
            </w:tcPrChange>
          </w:tcPr>
          <w:p w14:paraId="5DFC36E3" w14:textId="77777777" w:rsidR="000E3E0B" w:rsidRPr="000E3E0B" w:rsidRDefault="000E3E0B" w:rsidP="000E3E0B">
            <w:pPr>
              <w:spacing w:line="276" w:lineRule="auto"/>
            </w:pPr>
            <w:r w:rsidRPr="000E3E0B">
              <w:t>Recombinant DNA</w:t>
            </w:r>
          </w:p>
        </w:tc>
      </w:tr>
      <w:tr w:rsidR="000E3E0B" w:rsidRPr="000E3E0B" w14:paraId="66B00BB9" w14:textId="77777777" w:rsidTr="00C8120A">
        <w:trPr>
          <w:cantSplit/>
          <w:trHeight w:val="259"/>
          <w:trPrChange w:id="1338" w:author="Mathias Jönsson" w:date="2025-01-18T14:04:00Z" w16du:dateUtc="2025-01-18T03:04:00Z">
            <w:trPr>
              <w:cantSplit/>
              <w:trHeight w:val="259"/>
            </w:trPr>
          </w:trPrChange>
        </w:trPr>
        <w:tc>
          <w:tcPr>
            <w:tcW w:w="5238" w:type="dxa"/>
            <w:tcBorders>
              <w:top w:val="single" w:sz="12" w:space="0" w:color="000000"/>
              <w:left w:val="single" w:sz="2" w:space="0" w:color="000000"/>
              <w:bottom w:val="single" w:sz="2" w:space="0" w:color="000000"/>
              <w:right w:val="single" w:sz="2" w:space="0" w:color="000000"/>
            </w:tcBorders>
            <w:tcPrChange w:id="1339" w:author="Mathias Jönsson" w:date="2025-01-18T14:04:00Z" w16du:dateUtc="2025-01-18T03:04:00Z">
              <w:tcPr>
                <w:tcW w:w="5238" w:type="dxa"/>
                <w:tcBorders>
                  <w:top w:val="single" w:sz="12" w:space="0" w:color="000000"/>
                  <w:left w:val="single" w:sz="2" w:space="0" w:color="000000"/>
                  <w:bottom w:val="single" w:sz="2" w:space="0" w:color="000000"/>
                  <w:right w:val="single" w:sz="2" w:space="0" w:color="000000"/>
                </w:tcBorders>
              </w:tcPr>
            </w:tcPrChange>
          </w:tcPr>
          <w:p w14:paraId="388D32CB" w14:textId="77777777" w:rsidR="000E3E0B" w:rsidRPr="000E3E0B" w:rsidRDefault="000E3E0B" w:rsidP="000E3E0B">
            <w:pPr>
              <w:spacing w:line="276" w:lineRule="auto"/>
            </w:pPr>
          </w:p>
        </w:tc>
        <w:tc>
          <w:tcPr>
            <w:tcW w:w="2250" w:type="dxa"/>
            <w:tcBorders>
              <w:top w:val="single" w:sz="12" w:space="0" w:color="000000"/>
              <w:left w:val="single" w:sz="2" w:space="0" w:color="000000"/>
              <w:bottom w:val="single" w:sz="2" w:space="0" w:color="000000"/>
              <w:right w:val="single" w:sz="2" w:space="0" w:color="000000"/>
            </w:tcBorders>
            <w:tcPrChange w:id="1340" w:author="Mathias Jönsson" w:date="2025-01-18T14:04:00Z" w16du:dateUtc="2025-01-18T03:04:00Z">
              <w:tcPr>
                <w:tcW w:w="2250" w:type="dxa"/>
                <w:tcBorders>
                  <w:top w:val="single" w:sz="12" w:space="0" w:color="000000"/>
                  <w:left w:val="single" w:sz="2" w:space="0" w:color="000000"/>
                  <w:bottom w:val="single" w:sz="2" w:space="0" w:color="000000"/>
                  <w:right w:val="single" w:sz="2" w:space="0" w:color="000000"/>
                </w:tcBorders>
              </w:tcPr>
            </w:tcPrChange>
          </w:tcPr>
          <w:p w14:paraId="1BE26E2A" w14:textId="77777777" w:rsidR="000E3E0B" w:rsidRPr="000E3E0B" w:rsidRDefault="000E3E0B" w:rsidP="000E3E0B">
            <w:pPr>
              <w:spacing w:line="276" w:lineRule="auto"/>
            </w:pPr>
          </w:p>
        </w:tc>
        <w:tc>
          <w:tcPr>
            <w:tcW w:w="2088" w:type="dxa"/>
            <w:tcBorders>
              <w:top w:val="single" w:sz="12" w:space="0" w:color="000000"/>
              <w:left w:val="single" w:sz="2" w:space="0" w:color="000000"/>
              <w:bottom w:val="single" w:sz="2" w:space="0" w:color="000000"/>
              <w:right w:val="single" w:sz="2" w:space="0" w:color="000000"/>
            </w:tcBorders>
            <w:tcPrChange w:id="1341" w:author="Mathias Jönsson" w:date="2025-01-18T14:04:00Z" w16du:dateUtc="2025-01-18T03:04:00Z">
              <w:tcPr>
                <w:tcW w:w="2088" w:type="dxa"/>
                <w:tcBorders>
                  <w:top w:val="single" w:sz="12" w:space="0" w:color="000000"/>
                  <w:left w:val="single" w:sz="2" w:space="0" w:color="000000"/>
                  <w:bottom w:val="single" w:sz="2" w:space="0" w:color="000000"/>
                  <w:right w:val="single" w:sz="2" w:space="0" w:color="000000"/>
                </w:tcBorders>
              </w:tcPr>
            </w:tcPrChange>
          </w:tcPr>
          <w:p w14:paraId="58A9019F" w14:textId="77777777" w:rsidR="000E3E0B" w:rsidRPr="000E3E0B" w:rsidRDefault="000E3E0B" w:rsidP="000E3E0B">
            <w:pPr>
              <w:spacing w:line="276" w:lineRule="auto"/>
            </w:pPr>
          </w:p>
        </w:tc>
      </w:tr>
      <w:tr w:rsidR="000E3E0B" w:rsidRPr="000E3E0B" w14:paraId="3DFD8AF6" w14:textId="77777777" w:rsidTr="00C8120A">
        <w:trPr>
          <w:cantSplit/>
          <w:trHeight w:val="259"/>
          <w:trPrChange w:id="1342"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43"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0ABEA5AE"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344"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4EE6C626"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345"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064C73A7" w14:textId="77777777" w:rsidR="000E3E0B" w:rsidRPr="000E3E0B" w:rsidRDefault="000E3E0B" w:rsidP="000E3E0B">
            <w:pPr>
              <w:spacing w:line="276" w:lineRule="auto"/>
            </w:pPr>
          </w:p>
        </w:tc>
      </w:tr>
      <w:tr w:rsidR="000E3E0B" w:rsidRPr="000E3E0B" w14:paraId="4EAED63E" w14:textId="77777777" w:rsidTr="00C8120A">
        <w:trPr>
          <w:cantSplit/>
          <w:trHeight w:val="259"/>
          <w:trPrChange w:id="1346"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47"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42C8C92C"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348"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2BDA739A"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349"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7691B3E2" w14:textId="77777777" w:rsidR="000E3E0B" w:rsidRPr="000E3E0B" w:rsidRDefault="000E3E0B" w:rsidP="000E3E0B">
            <w:pPr>
              <w:spacing w:line="276" w:lineRule="auto"/>
            </w:pPr>
          </w:p>
        </w:tc>
      </w:tr>
      <w:tr w:rsidR="000E3E0B" w:rsidRPr="000E3E0B" w14:paraId="2E6F6C9E" w14:textId="77777777" w:rsidTr="00C8120A">
        <w:trPr>
          <w:cantSplit/>
          <w:trHeight w:val="259"/>
          <w:trPrChange w:id="1350"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51"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245DED27"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352"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425FC8D6"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353"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6FA88125" w14:textId="77777777" w:rsidR="000E3E0B" w:rsidRPr="000E3E0B" w:rsidRDefault="000E3E0B" w:rsidP="000E3E0B">
            <w:pPr>
              <w:spacing w:line="276" w:lineRule="auto"/>
            </w:pPr>
          </w:p>
        </w:tc>
      </w:tr>
      <w:tr w:rsidR="000E3E0B" w:rsidRPr="000E3E0B" w14:paraId="1ACFB6F7" w14:textId="77777777" w:rsidTr="00C8120A">
        <w:trPr>
          <w:cantSplit/>
          <w:trHeight w:val="259"/>
          <w:trPrChange w:id="1354"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55"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03A6ACC3"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356"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2C3E73A2"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357"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72E6C991" w14:textId="77777777" w:rsidR="000E3E0B" w:rsidRPr="000E3E0B" w:rsidRDefault="000E3E0B" w:rsidP="000E3E0B">
            <w:pPr>
              <w:spacing w:line="276" w:lineRule="auto"/>
            </w:pPr>
          </w:p>
        </w:tc>
      </w:tr>
      <w:tr w:rsidR="000E3E0B" w:rsidRPr="000E3E0B" w14:paraId="0EBF188C" w14:textId="77777777" w:rsidTr="00C8120A">
        <w:trPr>
          <w:cantSplit/>
          <w:trHeight w:val="259"/>
          <w:trPrChange w:id="1358" w:author="Mathias Jönsson" w:date="2025-01-18T14:04:00Z" w16du:dateUtc="2025-01-18T03:04:00Z">
            <w:trPr>
              <w:cantSplit/>
              <w:trHeight w:val="259"/>
            </w:trPr>
          </w:trPrChange>
        </w:trPr>
        <w:tc>
          <w:tcPr>
            <w:tcW w:w="9576" w:type="dxa"/>
            <w:gridSpan w:val="3"/>
            <w:tcBorders>
              <w:top w:val="single" w:sz="12" w:space="0" w:color="000000"/>
              <w:left w:val="single" w:sz="2" w:space="0" w:color="000000"/>
              <w:bottom w:val="single" w:sz="12" w:space="0" w:color="000000"/>
              <w:right w:val="single" w:sz="2" w:space="0" w:color="000000"/>
            </w:tcBorders>
            <w:hideMark/>
            <w:tcPrChange w:id="1359" w:author="Mathias Jönsson" w:date="2025-01-18T14:04:00Z" w16du:dateUtc="2025-01-18T03:04:00Z">
              <w:tcPr>
                <w:tcW w:w="9576" w:type="dxa"/>
                <w:gridSpan w:val="3"/>
                <w:tcBorders>
                  <w:top w:val="single" w:sz="12" w:space="0" w:color="000000"/>
                  <w:left w:val="single" w:sz="2" w:space="0" w:color="000000"/>
                  <w:bottom w:val="single" w:sz="12" w:space="0" w:color="000000"/>
                  <w:right w:val="single" w:sz="2" w:space="0" w:color="000000"/>
                </w:tcBorders>
                <w:hideMark/>
              </w:tcPr>
            </w:tcPrChange>
          </w:tcPr>
          <w:p w14:paraId="2DAADBCD" w14:textId="77777777" w:rsidR="000E3E0B" w:rsidRPr="000E3E0B" w:rsidRDefault="000E3E0B" w:rsidP="000E3E0B">
            <w:pPr>
              <w:spacing w:line="276" w:lineRule="auto"/>
            </w:pPr>
            <w:r w:rsidRPr="000E3E0B">
              <w:t>Software and algorithms</w:t>
            </w:r>
          </w:p>
        </w:tc>
      </w:tr>
      <w:tr w:rsidR="000E3E0B" w:rsidRPr="000E3E0B" w14:paraId="5B4342D6" w14:textId="77777777" w:rsidTr="00C8120A">
        <w:trPr>
          <w:cantSplit/>
          <w:trHeight w:val="259"/>
          <w:trPrChange w:id="1360" w:author="Mathias Jönsson" w:date="2025-01-18T14:04:00Z" w16du:dateUtc="2025-01-18T03:04:00Z">
            <w:trPr>
              <w:cantSplit/>
              <w:trHeight w:val="259"/>
            </w:trPr>
          </w:trPrChange>
        </w:trPr>
        <w:tc>
          <w:tcPr>
            <w:tcW w:w="5238" w:type="dxa"/>
            <w:tcBorders>
              <w:top w:val="single" w:sz="12" w:space="0" w:color="000000"/>
              <w:left w:val="single" w:sz="2" w:space="0" w:color="000000"/>
              <w:bottom w:val="single" w:sz="2" w:space="0" w:color="000000"/>
              <w:right w:val="single" w:sz="2" w:space="0" w:color="000000"/>
            </w:tcBorders>
            <w:tcPrChange w:id="1361" w:author="Mathias Jönsson" w:date="2025-01-18T14:04:00Z" w16du:dateUtc="2025-01-18T03:04:00Z">
              <w:tcPr>
                <w:tcW w:w="5238" w:type="dxa"/>
                <w:tcBorders>
                  <w:top w:val="single" w:sz="12" w:space="0" w:color="000000"/>
                  <w:left w:val="single" w:sz="2" w:space="0" w:color="000000"/>
                  <w:bottom w:val="single" w:sz="2" w:space="0" w:color="000000"/>
                  <w:right w:val="single" w:sz="2" w:space="0" w:color="000000"/>
                </w:tcBorders>
              </w:tcPr>
            </w:tcPrChange>
          </w:tcPr>
          <w:p w14:paraId="541D7ADD" w14:textId="48E4DB6C" w:rsidR="000E3E0B" w:rsidRPr="000E3E0B" w:rsidRDefault="00556234" w:rsidP="000E3E0B">
            <w:pPr>
              <w:spacing w:line="276" w:lineRule="auto"/>
            </w:pPr>
            <w:proofErr w:type="spellStart"/>
            <w:r>
              <w:rPr>
                <w:highlight w:val="white"/>
              </w:rPr>
              <w:t>DuctApe</w:t>
            </w:r>
            <w:proofErr w:type="spellEnd"/>
            <w:r>
              <w:rPr>
                <w:highlight w:val="white"/>
              </w:rPr>
              <w:t xml:space="preserve"> 0.18.2</w:t>
            </w:r>
          </w:p>
        </w:tc>
        <w:tc>
          <w:tcPr>
            <w:tcW w:w="2250" w:type="dxa"/>
            <w:tcBorders>
              <w:top w:val="single" w:sz="12" w:space="0" w:color="000000"/>
              <w:left w:val="single" w:sz="2" w:space="0" w:color="000000"/>
              <w:bottom w:val="single" w:sz="2" w:space="0" w:color="000000"/>
              <w:right w:val="single" w:sz="2" w:space="0" w:color="000000"/>
            </w:tcBorders>
            <w:tcPrChange w:id="1362" w:author="Mathias Jönsson" w:date="2025-01-18T14:04:00Z" w16du:dateUtc="2025-01-18T03:04:00Z">
              <w:tcPr>
                <w:tcW w:w="2250" w:type="dxa"/>
                <w:tcBorders>
                  <w:top w:val="single" w:sz="12" w:space="0" w:color="000000"/>
                  <w:left w:val="single" w:sz="2" w:space="0" w:color="000000"/>
                  <w:bottom w:val="single" w:sz="2" w:space="0" w:color="000000"/>
                  <w:right w:val="single" w:sz="2" w:space="0" w:color="000000"/>
                </w:tcBorders>
              </w:tcPr>
            </w:tcPrChange>
          </w:tcPr>
          <w:p w14:paraId="09FF5F7B" w14:textId="1ACA557A" w:rsidR="000E3E0B" w:rsidRPr="000E3E0B" w:rsidRDefault="00556234" w:rsidP="000E3E0B">
            <w:pPr>
              <w:spacing w:line="276" w:lineRule="auto"/>
            </w:pPr>
            <w:proofErr w:type="spellStart"/>
            <w:r>
              <w:t>Galardini</w:t>
            </w:r>
            <w:proofErr w:type="spellEnd"/>
            <w:r>
              <w:t xml:space="preserve"> et al. </w:t>
            </w:r>
            <w:r>
              <w:fldChar w:fldCharType="begin"/>
            </w:r>
            <w:r w:rsidR="00240F6C">
              <w:instrText xml:space="preserve"> ADDIN ZOTERO_ITEM CSL_CITATION {"citationID":"9Tke0L75","properties":{"formattedCitation":"\\super 69\\nosupersub{}","plainCitation":"69","noteIndex":0},"citationItems":[{"id":66,"uris":["http://zotero.org/users/local/Ts7jirce/items/MJJJ9TWV"],"itemData":{"id":66,"type":"article-journal","container-title":"Genomics","DOI":"10.1016/j.ygeno.2013.11.005","ISSN":"08887543","issue":"1","journalAbbreviation":"Genomics","language":"en","page":"1-10","source":"DOI.org (Crossref)","title":"DuctApe: A suite for the analysis and correlation of genomic and OmniLog™ Phenotype Microarray data","title-short":"DuctApe","volume":"103","author":[{"family":"Galardini","given":"Marco"},{"family":"Mengoni","given":"Alessio"},{"family":"Biondi","given":"Emanuele G."},{"family":"Semeraro","given":"Roberto"},{"family":"Florio","given":"Alessandro"},{"family":"Bazzicalupo","given":"Marco"},{"family":"Benedetti","given":"Anna"},{"family":"Mocali","given":"Stefano"}],"issued":{"date-parts":[["2014",1]]}}}],"schema":"https://github.com/citation-style-language/schema/raw/master/csl-citation.json"} </w:instrText>
            </w:r>
            <w:r>
              <w:fldChar w:fldCharType="separate"/>
            </w:r>
            <w:r w:rsidR="00240F6C" w:rsidRPr="00240F6C">
              <w:rPr>
                <w:rFonts w:ascii="Cambria" w:hAnsi="Cambria" w:cs="Times New Roman"/>
                <w:vertAlign w:val="superscript"/>
              </w:rPr>
              <w:t>69</w:t>
            </w:r>
            <w:r>
              <w:fldChar w:fldCharType="end"/>
            </w:r>
          </w:p>
        </w:tc>
        <w:tc>
          <w:tcPr>
            <w:tcW w:w="2088" w:type="dxa"/>
            <w:tcBorders>
              <w:top w:val="single" w:sz="12" w:space="0" w:color="000000"/>
              <w:left w:val="single" w:sz="2" w:space="0" w:color="000000"/>
              <w:bottom w:val="single" w:sz="2" w:space="0" w:color="000000"/>
              <w:right w:val="single" w:sz="2" w:space="0" w:color="000000"/>
            </w:tcBorders>
            <w:tcPrChange w:id="1363" w:author="Mathias Jönsson" w:date="2025-01-18T14:04:00Z" w16du:dateUtc="2025-01-18T03:04:00Z">
              <w:tcPr>
                <w:tcW w:w="2088" w:type="dxa"/>
                <w:tcBorders>
                  <w:top w:val="single" w:sz="12" w:space="0" w:color="000000"/>
                  <w:left w:val="single" w:sz="2" w:space="0" w:color="000000"/>
                  <w:bottom w:val="single" w:sz="2" w:space="0" w:color="000000"/>
                  <w:right w:val="single" w:sz="2" w:space="0" w:color="000000"/>
                </w:tcBorders>
              </w:tcPr>
            </w:tcPrChange>
          </w:tcPr>
          <w:p w14:paraId="24FEBA71" w14:textId="2F61E8D0" w:rsidR="000E3E0B" w:rsidRPr="000E3E0B" w:rsidRDefault="00556234" w:rsidP="000E3E0B">
            <w:pPr>
              <w:spacing w:line="276" w:lineRule="auto"/>
            </w:pPr>
            <w:r w:rsidRPr="00556234">
              <w:fldChar w:fldCharType="begin"/>
            </w:r>
            <w:r w:rsidRPr="00556234">
              <w:instrText>HYPERLINK "https://pypi.org/project/DuctApe/"</w:instrText>
            </w:r>
            <w:r w:rsidRPr="00556234">
              <w:fldChar w:fldCharType="separate"/>
            </w:r>
            <w:proofErr w:type="spellStart"/>
            <w:r w:rsidRPr="00556234">
              <w:rPr>
                <w:rStyle w:val="Hyperlink"/>
              </w:rPr>
              <w:t>DuctApe</w:t>
            </w:r>
            <w:proofErr w:type="spellEnd"/>
            <w:r w:rsidRPr="00556234">
              <w:rPr>
                <w:rStyle w:val="Hyperlink"/>
              </w:rPr>
              <w:t xml:space="preserve"> · </w:t>
            </w:r>
            <w:proofErr w:type="spellStart"/>
            <w:r w:rsidRPr="00556234">
              <w:rPr>
                <w:rStyle w:val="Hyperlink"/>
              </w:rPr>
              <w:t>PyPI</w:t>
            </w:r>
            <w:proofErr w:type="spellEnd"/>
            <w:r w:rsidRPr="00556234">
              <w:fldChar w:fldCharType="end"/>
            </w:r>
          </w:p>
        </w:tc>
      </w:tr>
      <w:tr w:rsidR="000E3E0B" w:rsidRPr="000E3E0B" w:rsidDel="00C8120A" w14:paraId="1AB53165" w14:textId="547BE6F9" w:rsidTr="00C8120A">
        <w:trPr>
          <w:cantSplit/>
          <w:trHeight w:val="259"/>
          <w:del w:id="1364" w:author="Mathias Jönsson" w:date="2025-01-18T14:04:00Z"/>
          <w:trPrChange w:id="1365"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66"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E67F804" w14:textId="13F09F5B" w:rsidR="000E3E0B" w:rsidRPr="000E3E0B" w:rsidDel="00C8120A" w:rsidRDefault="00556234" w:rsidP="000E3E0B">
            <w:pPr>
              <w:spacing w:line="276" w:lineRule="auto"/>
              <w:rPr>
                <w:del w:id="1367" w:author="Mathias Jönsson" w:date="2025-01-18T14:04:00Z" w16du:dateUtc="2025-01-18T03:04:00Z"/>
              </w:rPr>
            </w:pPr>
            <w:del w:id="1368" w:author="Mathias Jönsson" w:date="2025-01-18T14:04:00Z" w16du:dateUtc="2025-01-18T03:04:00Z">
              <w:r w:rsidDel="00C8120A">
                <w:delText>Trim Galore 0.6.5</w:delText>
              </w:r>
            </w:del>
          </w:p>
        </w:tc>
        <w:tc>
          <w:tcPr>
            <w:tcW w:w="2250" w:type="dxa"/>
            <w:tcBorders>
              <w:top w:val="single" w:sz="2" w:space="0" w:color="000000"/>
              <w:left w:val="single" w:sz="2" w:space="0" w:color="000000"/>
              <w:bottom w:val="single" w:sz="2" w:space="0" w:color="000000"/>
              <w:right w:val="single" w:sz="2" w:space="0" w:color="000000"/>
            </w:tcBorders>
            <w:tcPrChange w:id="1369"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35A276FD" w14:textId="112BC9C5" w:rsidR="000E3E0B" w:rsidRPr="000E3E0B" w:rsidDel="00C8120A" w:rsidRDefault="00556234" w:rsidP="000E3E0B">
            <w:pPr>
              <w:spacing w:line="276" w:lineRule="auto"/>
              <w:rPr>
                <w:del w:id="1370" w:author="Mathias Jönsson" w:date="2025-01-18T14:04:00Z" w16du:dateUtc="2025-01-18T03:04:00Z"/>
              </w:rPr>
            </w:pPr>
            <w:del w:id="1371" w:author="Mathias Jönsson" w:date="2025-01-18T14:04:00Z" w16du:dateUtc="2025-01-18T03:04:00Z">
              <w:r w:rsidDel="00C8120A">
                <w:delText>Babraham Bioinformatics</w:delText>
              </w:r>
            </w:del>
          </w:p>
        </w:tc>
        <w:tc>
          <w:tcPr>
            <w:tcW w:w="2088" w:type="dxa"/>
            <w:tcBorders>
              <w:top w:val="single" w:sz="2" w:space="0" w:color="000000"/>
              <w:left w:val="single" w:sz="2" w:space="0" w:color="000000"/>
              <w:bottom w:val="single" w:sz="2" w:space="0" w:color="000000"/>
              <w:right w:val="single" w:sz="2" w:space="0" w:color="000000"/>
            </w:tcBorders>
            <w:tcPrChange w:id="1372"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34BB90F7" w14:textId="040F27F0" w:rsidR="000E3E0B" w:rsidRPr="000E3E0B" w:rsidDel="00C8120A" w:rsidRDefault="00556234" w:rsidP="000E3E0B">
            <w:pPr>
              <w:spacing w:line="276" w:lineRule="auto"/>
              <w:rPr>
                <w:del w:id="1373" w:author="Mathias Jönsson" w:date="2025-01-18T14:04:00Z" w16du:dateUtc="2025-01-18T03:04:00Z"/>
              </w:rPr>
            </w:pPr>
            <w:del w:id="1374" w:author="Mathias Jönsson" w:date="2025-01-18T14:04:00Z" w16du:dateUtc="2025-01-18T03:04:00Z">
              <w:r w:rsidRPr="00556234" w:rsidDel="00C8120A">
                <w:fldChar w:fldCharType="begin"/>
              </w:r>
              <w:r w:rsidRPr="00556234" w:rsidDel="00C8120A">
                <w:delInstrText>HYPERLINK "https://www.bioinformatics.babraham.ac.uk/projects/trim_galore/"</w:delInstrText>
              </w:r>
              <w:r w:rsidRPr="00556234" w:rsidDel="00C8120A">
                <w:fldChar w:fldCharType="separate"/>
              </w:r>
              <w:r w:rsidRPr="00556234" w:rsidDel="00C8120A">
                <w:rPr>
                  <w:rStyle w:val="Hyperlink"/>
                </w:rPr>
                <w:delText>Babraham Bioinformatics - Trim Galore!</w:delText>
              </w:r>
              <w:r w:rsidRPr="00556234" w:rsidDel="00C8120A">
                <w:fldChar w:fldCharType="end"/>
              </w:r>
            </w:del>
          </w:p>
        </w:tc>
      </w:tr>
      <w:tr w:rsidR="000E3E0B" w:rsidRPr="000E3E0B" w:rsidDel="00C8120A" w14:paraId="50DF28B6" w14:textId="5D785A04" w:rsidTr="00C8120A">
        <w:trPr>
          <w:cantSplit/>
          <w:trHeight w:val="259"/>
          <w:del w:id="1375" w:author="Mathias Jönsson" w:date="2025-01-18T14:04:00Z"/>
          <w:trPrChange w:id="1376"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77"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434A51E" w14:textId="3CBBFAC7" w:rsidR="000E3E0B" w:rsidRPr="000E3E0B" w:rsidDel="00C8120A" w:rsidRDefault="0076239E" w:rsidP="000E3E0B">
            <w:pPr>
              <w:spacing w:line="276" w:lineRule="auto"/>
              <w:rPr>
                <w:del w:id="1378" w:author="Mathias Jönsson" w:date="2025-01-18T14:04:00Z" w16du:dateUtc="2025-01-18T03:04:00Z"/>
              </w:rPr>
            </w:pPr>
            <w:del w:id="1379" w:author="Mathias Jönsson" w:date="2025-01-18T14:04:00Z" w16du:dateUtc="2025-01-18T03:04:00Z">
              <w:r w:rsidDel="00C8120A">
                <w:delText>FastQC 0.12.0</w:delText>
              </w:r>
            </w:del>
          </w:p>
        </w:tc>
        <w:tc>
          <w:tcPr>
            <w:tcW w:w="2250" w:type="dxa"/>
            <w:tcBorders>
              <w:top w:val="single" w:sz="2" w:space="0" w:color="000000"/>
              <w:left w:val="single" w:sz="2" w:space="0" w:color="000000"/>
              <w:bottom w:val="single" w:sz="2" w:space="0" w:color="000000"/>
              <w:right w:val="single" w:sz="2" w:space="0" w:color="000000"/>
            </w:tcBorders>
            <w:tcPrChange w:id="1380"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62AF36EE" w14:textId="18961A82" w:rsidR="000E3E0B" w:rsidRPr="000E3E0B" w:rsidDel="00C8120A" w:rsidRDefault="0076239E" w:rsidP="000E3E0B">
            <w:pPr>
              <w:spacing w:line="276" w:lineRule="auto"/>
              <w:rPr>
                <w:del w:id="1381" w:author="Mathias Jönsson" w:date="2025-01-18T14:04:00Z" w16du:dateUtc="2025-01-18T03:04:00Z"/>
              </w:rPr>
            </w:pPr>
            <w:del w:id="1382" w:author="Mathias Jönsson" w:date="2025-01-18T14:04:00Z" w16du:dateUtc="2025-01-18T03:04:00Z">
              <w:r w:rsidDel="00C8120A">
                <w:delText>Babraham Bioinformatics</w:delText>
              </w:r>
            </w:del>
          </w:p>
        </w:tc>
        <w:tc>
          <w:tcPr>
            <w:tcW w:w="2088" w:type="dxa"/>
            <w:tcBorders>
              <w:top w:val="single" w:sz="2" w:space="0" w:color="000000"/>
              <w:left w:val="single" w:sz="2" w:space="0" w:color="000000"/>
              <w:bottom w:val="single" w:sz="2" w:space="0" w:color="000000"/>
              <w:right w:val="single" w:sz="2" w:space="0" w:color="000000"/>
            </w:tcBorders>
            <w:tcPrChange w:id="1383"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76DB29CA" w14:textId="37A8B018" w:rsidR="000E3E0B" w:rsidRPr="000E3E0B" w:rsidDel="00C8120A" w:rsidRDefault="0076239E" w:rsidP="000E3E0B">
            <w:pPr>
              <w:spacing w:line="276" w:lineRule="auto"/>
              <w:rPr>
                <w:del w:id="1384" w:author="Mathias Jönsson" w:date="2025-01-18T14:04:00Z" w16du:dateUtc="2025-01-18T03:04:00Z"/>
              </w:rPr>
            </w:pPr>
            <w:del w:id="1385" w:author="Mathias Jönsson" w:date="2025-01-18T14:04:00Z" w16du:dateUtc="2025-01-18T03:04:00Z">
              <w:r w:rsidRPr="0076239E" w:rsidDel="00C8120A">
                <w:fldChar w:fldCharType="begin"/>
              </w:r>
              <w:r w:rsidRPr="0076239E" w:rsidDel="00C8120A">
                <w:delInstrText>HYPERLINK "https://www.bioinformatics.babraham.ac.uk/projects/fastqc/"</w:delInstrText>
              </w:r>
              <w:r w:rsidRPr="0076239E" w:rsidDel="00C8120A">
                <w:fldChar w:fldCharType="separate"/>
              </w:r>
              <w:r w:rsidRPr="0076239E" w:rsidDel="00C8120A">
                <w:rPr>
                  <w:rStyle w:val="Hyperlink"/>
                </w:rPr>
                <w:delText>Babraham Bioinformatics - FastQC A Quality Control tool for High Throughput Sequence Data</w:delText>
              </w:r>
              <w:r w:rsidRPr="0076239E" w:rsidDel="00C8120A">
                <w:fldChar w:fldCharType="end"/>
              </w:r>
            </w:del>
          </w:p>
        </w:tc>
      </w:tr>
      <w:tr w:rsidR="000E3E0B" w:rsidRPr="000E3E0B" w:rsidDel="00C8120A" w14:paraId="7F4C0556" w14:textId="72B1D838" w:rsidTr="00C8120A">
        <w:trPr>
          <w:cantSplit/>
          <w:trHeight w:val="259"/>
          <w:del w:id="1386" w:author="Mathias Jönsson" w:date="2025-01-18T14:04:00Z"/>
          <w:trPrChange w:id="1387"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88"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1C29B18D" w14:textId="52735A9D" w:rsidR="000E3E0B" w:rsidRPr="000E3E0B" w:rsidDel="00C8120A" w:rsidRDefault="0076239E" w:rsidP="000E3E0B">
            <w:pPr>
              <w:spacing w:line="276" w:lineRule="auto"/>
              <w:rPr>
                <w:del w:id="1389" w:author="Mathias Jönsson" w:date="2025-01-18T14:04:00Z" w16du:dateUtc="2025-01-18T03:04:00Z"/>
              </w:rPr>
            </w:pPr>
            <w:del w:id="1390" w:author="Mathias Jönsson" w:date="2025-01-18T14:04:00Z" w16du:dateUtc="2025-01-18T03:04:00Z">
              <w:r w:rsidDel="00C8120A">
                <w:delText>Bowtie 2</w:delText>
              </w:r>
            </w:del>
          </w:p>
        </w:tc>
        <w:tc>
          <w:tcPr>
            <w:tcW w:w="2250" w:type="dxa"/>
            <w:tcBorders>
              <w:top w:val="single" w:sz="2" w:space="0" w:color="000000"/>
              <w:left w:val="single" w:sz="2" w:space="0" w:color="000000"/>
              <w:bottom w:val="single" w:sz="2" w:space="0" w:color="000000"/>
              <w:right w:val="single" w:sz="2" w:space="0" w:color="000000"/>
            </w:tcBorders>
            <w:tcPrChange w:id="1391"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068D2320" w14:textId="60D59B71" w:rsidR="000E3E0B" w:rsidRPr="000E3E0B" w:rsidDel="00C8120A" w:rsidRDefault="0076239E" w:rsidP="000E3E0B">
            <w:pPr>
              <w:spacing w:line="276" w:lineRule="auto"/>
              <w:rPr>
                <w:del w:id="1392" w:author="Mathias Jönsson" w:date="2025-01-18T14:04:00Z" w16du:dateUtc="2025-01-18T03:04:00Z"/>
              </w:rPr>
            </w:pPr>
            <w:del w:id="1393" w:author="Mathias Jönsson" w:date="2025-01-18T14:04:00Z" w16du:dateUtc="2025-01-18T03:04:00Z">
              <w:r w:rsidDel="00C8120A">
                <w:delText>Langmead and Salzberg</w:delText>
              </w:r>
              <w:r w:rsidDel="00C8120A">
                <w:fldChar w:fldCharType="begin"/>
              </w:r>
              <w:r w:rsidDel="00C8120A">
                <w:delInstrText xml:space="preserve"> ADDIN ZOTERO_ITEM CSL_CITATION {"citationID":"V6pAJsQx","properties":{"formattedCitation":"\\super 74\\nosupersub{}","plainCitation":"74","noteIndex":0},"citationItems":[{"id":70,"uris":["http://zotero.org/users/local/Ts7jirce/items/T2D5METK"],"itemData":{"id":70,"type":"article-journal","container-title":"Nature Methods","DOI":"10.1038/nmeth.1923","ISSN":"1548-7091, 1548-7105","issue":"4","journalAbbreviation":"Nat Methods","language":"en","license":"http://www.springer.com/tdm","page":"357-359","source":"DOI.org (Crossref)","title":"Fast gapped-read alignment with Bowtie 2","volume":"9","author":[{"family":"Langmead","given":"Ben"},{"family":"Salzberg","given":"Steven L"}],"issued":{"date-parts":[["2012",4]]}}}],"schema":"https://github.com/citation-style-language/schema/raw/master/csl-citation.json"} </w:delInstrText>
              </w:r>
              <w:r w:rsidDel="00C8120A">
                <w:fldChar w:fldCharType="separate"/>
              </w:r>
              <w:r w:rsidRPr="0076239E" w:rsidDel="00C8120A">
                <w:rPr>
                  <w:rFonts w:ascii="Cambria" w:hAnsi="Cambria" w:cs="Times New Roman"/>
                  <w:vertAlign w:val="superscript"/>
                </w:rPr>
                <w:delText>74</w:delText>
              </w:r>
              <w:r w:rsidDel="00C8120A">
                <w:fldChar w:fldCharType="end"/>
              </w:r>
            </w:del>
          </w:p>
        </w:tc>
        <w:tc>
          <w:tcPr>
            <w:tcW w:w="2088" w:type="dxa"/>
            <w:tcBorders>
              <w:top w:val="single" w:sz="2" w:space="0" w:color="000000"/>
              <w:left w:val="single" w:sz="2" w:space="0" w:color="000000"/>
              <w:bottom w:val="single" w:sz="2" w:space="0" w:color="000000"/>
              <w:right w:val="single" w:sz="2" w:space="0" w:color="000000"/>
            </w:tcBorders>
            <w:tcPrChange w:id="1394"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6F893F3D" w14:textId="75204988" w:rsidR="000E3E0B" w:rsidRPr="000E3E0B" w:rsidDel="00C8120A" w:rsidRDefault="0076239E" w:rsidP="000E3E0B">
            <w:pPr>
              <w:spacing w:line="276" w:lineRule="auto"/>
              <w:rPr>
                <w:del w:id="1395" w:author="Mathias Jönsson" w:date="2025-01-18T14:04:00Z" w16du:dateUtc="2025-01-18T03:04:00Z"/>
              </w:rPr>
            </w:pPr>
            <w:del w:id="1396" w:author="Mathias Jönsson" w:date="2025-01-18T14:04:00Z" w16du:dateUtc="2025-01-18T03:04:00Z">
              <w:r w:rsidRPr="0076239E" w:rsidDel="00C8120A">
                <w:fldChar w:fldCharType="begin"/>
              </w:r>
              <w:r w:rsidRPr="0076239E" w:rsidDel="00C8120A">
                <w:delInstrText>HYPERLINK "https://bowtie-bio.sourceforge.net/bowtie2/index.shtml"</w:delInstrText>
              </w:r>
              <w:r w:rsidRPr="0076239E" w:rsidDel="00C8120A">
                <w:fldChar w:fldCharType="separate"/>
              </w:r>
              <w:r w:rsidRPr="0076239E" w:rsidDel="00C8120A">
                <w:rPr>
                  <w:rStyle w:val="Hyperlink"/>
                </w:rPr>
                <w:delText>Bowtie 2: fast and sensitive read alignment</w:delText>
              </w:r>
              <w:r w:rsidRPr="0076239E" w:rsidDel="00C8120A">
                <w:fldChar w:fldCharType="end"/>
              </w:r>
            </w:del>
          </w:p>
        </w:tc>
      </w:tr>
      <w:tr w:rsidR="0076239E" w:rsidRPr="000E3E0B" w:rsidDel="00C8120A" w14:paraId="3A03BB89" w14:textId="5EAFE16D" w:rsidTr="00C8120A">
        <w:trPr>
          <w:cantSplit/>
          <w:trHeight w:val="259"/>
          <w:del w:id="1397" w:author="Mathias Jönsson" w:date="2025-01-18T14:04:00Z"/>
          <w:trPrChange w:id="1398"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399"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25E4F61D" w14:textId="27294C52" w:rsidR="0076239E" w:rsidDel="00C8120A" w:rsidRDefault="0076239E" w:rsidP="000E3E0B">
            <w:pPr>
              <w:rPr>
                <w:del w:id="1400" w:author="Mathias Jönsson" w:date="2025-01-18T14:04:00Z" w16du:dateUtc="2025-01-18T03:04:00Z"/>
              </w:rPr>
            </w:pPr>
            <w:del w:id="1401" w:author="Mathias Jönsson" w:date="2025-01-18T14:04:00Z" w16du:dateUtc="2025-01-18T03:04:00Z">
              <w:r w:rsidDel="00C8120A">
                <w:delText>RS</w:delText>
              </w:r>
              <w:r w:rsidR="008C315A" w:rsidDel="00C8120A">
                <w:delText>e</w:delText>
              </w:r>
              <w:r w:rsidDel="00C8120A">
                <w:delText>QC</w:delText>
              </w:r>
            </w:del>
          </w:p>
        </w:tc>
        <w:tc>
          <w:tcPr>
            <w:tcW w:w="2250" w:type="dxa"/>
            <w:tcBorders>
              <w:top w:val="single" w:sz="2" w:space="0" w:color="000000"/>
              <w:left w:val="single" w:sz="2" w:space="0" w:color="000000"/>
              <w:bottom w:val="single" w:sz="2" w:space="0" w:color="000000"/>
              <w:right w:val="single" w:sz="2" w:space="0" w:color="000000"/>
            </w:tcBorders>
            <w:tcPrChange w:id="1402"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5BC276D2" w14:textId="333BDE11" w:rsidR="0076239E" w:rsidDel="00C8120A" w:rsidRDefault="0076239E" w:rsidP="000E3E0B">
            <w:pPr>
              <w:rPr>
                <w:del w:id="1403" w:author="Mathias Jönsson" w:date="2025-01-18T14:04:00Z" w16du:dateUtc="2025-01-18T03:04:00Z"/>
              </w:rPr>
            </w:pPr>
            <w:del w:id="1404" w:author="Mathias Jönsson" w:date="2025-01-18T14:04:00Z" w16du:dateUtc="2025-01-18T03:04:00Z">
              <w:r w:rsidDel="00C8120A">
                <w:delText xml:space="preserve">Wang et al. </w:delText>
              </w:r>
              <w:r w:rsidDel="00C8120A">
                <w:fldChar w:fldCharType="begin"/>
              </w:r>
              <w:r w:rsidDel="00C8120A">
                <w:delInstrText xml:space="preserve"> ADDIN ZOTERO_ITEM CSL_CITATION {"citationID":"GYRDgXaR","properties":{"formattedCitation":"\\super 75\\nosupersub{}","plainCitation":"75","noteIndex":0},"citationItems":[{"id":72,"uris":["http://zotero.org/users/local/Ts7jirce/items/Y64X7KDA"],"itemData":{"id":72,"type":"article-journal","abstract":"Abstract\n            Motivation: RNA-seq has been extensively used for transcriptome study. Quality control (QC) is critical to ensure that RNA-seq data are of high quality and suitable for subsequent analyses. However, QC is a time-consuming and complex task, due to the massive size and versatile nature of RNA-seq data. Therefore, a convenient and comprehensive QC tool to assess RNA-seq quality is sorely needed.\n            Results: We developed the RSeQC package to comprehensively evaluate different aspects of RNA-seq experiments, such as sequence quality, GC bias, polymerase chain reaction bias, nucleotide composition bias, sequencing depth, strand specificity, coverage uniformity and read distribution over the genome structure. RSeQC takes both SAM and BAM files as input, which can be produced by most RNA-seq mapping tools as well as BED files, which are widely used for gene models. Most modules in RSeQC take advantage of R scripts for visualization, and they are notably efficient in dealing with large BAM/SAM files containing hundreds of millions of alignments.\n            Availability and implementation: RSeQC is written in Python and C. Source code and a comprehensive user's manual are freely available at: http://code.google.com/p/rseqc/.\n            Contact:  WL1@bcm.edu\n            Supplementary Information:  Supplementary data are available at Bioinformatics online.","container-title":"Bioinformatics","DOI":"10.1093/bioinformatics/bts356","ISSN":"1367-4811, 1367-4803","issue":"16","language":"en","page":"2184-2185","source":"DOI.org (Crossref)","title":"RSeQC: quality control of RNA-seq experiments","title-short":"RSeQC","volume":"28","author":[{"family":"Wang","given":"Liguo"},{"family":"Wang","given":"Shengqin"},{"family":"Li","given":"Wei"}],"issued":{"date-parts":[["2012",8,15]]}}}],"schema":"https://github.com/citation-style-language/schema/raw/master/csl-citation.json"} </w:delInstrText>
              </w:r>
              <w:r w:rsidDel="00C8120A">
                <w:fldChar w:fldCharType="separate"/>
              </w:r>
              <w:r w:rsidRPr="0076239E" w:rsidDel="00C8120A">
                <w:rPr>
                  <w:rFonts w:ascii="Cambria" w:hAnsi="Cambria" w:cs="Times New Roman"/>
                  <w:vertAlign w:val="superscript"/>
                </w:rPr>
                <w:delText>75</w:delText>
              </w:r>
              <w:r w:rsidDel="00C8120A">
                <w:fldChar w:fldCharType="end"/>
              </w:r>
            </w:del>
          </w:p>
        </w:tc>
        <w:tc>
          <w:tcPr>
            <w:tcW w:w="2088" w:type="dxa"/>
            <w:tcBorders>
              <w:top w:val="single" w:sz="2" w:space="0" w:color="000000"/>
              <w:left w:val="single" w:sz="2" w:space="0" w:color="000000"/>
              <w:bottom w:val="single" w:sz="2" w:space="0" w:color="000000"/>
              <w:right w:val="single" w:sz="2" w:space="0" w:color="000000"/>
            </w:tcBorders>
            <w:tcPrChange w:id="1405"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4E5550A5" w14:textId="5D173743" w:rsidR="0076239E" w:rsidRPr="0076239E" w:rsidDel="00C8120A" w:rsidRDefault="008C315A" w:rsidP="000E3E0B">
            <w:pPr>
              <w:rPr>
                <w:del w:id="1406" w:author="Mathias Jönsson" w:date="2025-01-18T14:04:00Z" w16du:dateUtc="2025-01-18T03:04:00Z"/>
              </w:rPr>
            </w:pPr>
            <w:del w:id="1407" w:author="Mathias Jönsson" w:date="2025-01-18T14:04:00Z" w16du:dateUtc="2025-01-18T03:04:00Z">
              <w:r w:rsidRPr="008C315A" w:rsidDel="00C8120A">
                <w:fldChar w:fldCharType="begin"/>
              </w:r>
              <w:r w:rsidRPr="008C315A" w:rsidDel="00C8120A">
                <w:delInstrText>HYPERLINK "https://rseqc.sourceforge.net/"</w:delInstrText>
              </w:r>
              <w:r w:rsidRPr="008C315A" w:rsidDel="00C8120A">
                <w:fldChar w:fldCharType="separate"/>
              </w:r>
              <w:r w:rsidRPr="008C315A" w:rsidDel="00C8120A">
                <w:rPr>
                  <w:rStyle w:val="Hyperlink"/>
                </w:rPr>
                <w:delText>RSeQC: An RNA-seq Quality Control Package — RSeQC documentation</w:delText>
              </w:r>
              <w:r w:rsidRPr="008C315A" w:rsidDel="00C8120A">
                <w:fldChar w:fldCharType="end"/>
              </w:r>
            </w:del>
          </w:p>
        </w:tc>
      </w:tr>
      <w:tr w:rsidR="0076239E" w:rsidRPr="000E3E0B" w:rsidDel="00C8120A" w14:paraId="6AC4C84B" w14:textId="51C8AC51" w:rsidTr="00C8120A">
        <w:trPr>
          <w:cantSplit/>
          <w:trHeight w:val="259"/>
          <w:del w:id="1408" w:author="Mathias Jönsson" w:date="2025-01-18T14:04:00Z"/>
          <w:trPrChange w:id="1409"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410"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54904AD5" w14:textId="57041E23" w:rsidR="0076239E" w:rsidDel="00C8120A" w:rsidRDefault="008C315A" w:rsidP="000E3E0B">
            <w:pPr>
              <w:rPr>
                <w:del w:id="1411" w:author="Mathias Jönsson" w:date="2025-01-18T14:04:00Z" w16du:dateUtc="2025-01-18T03:04:00Z"/>
              </w:rPr>
            </w:pPr>
            <w:del w:id="1412" w:author="Mathias Jönsson" w:date="2025-01-18T14:04:00Z" w16du:dateUtc="2025-01-18T03:04:00Z">
              <w:r w:rsidDel="00C8120A">
                <w:delText>featureCounts</w:delText>
              </w:r>
            </w:del>
          </w:p>
        </w:tc>
        <w:tc>
          <w:tcPr>
            <w:tcW w:w="2250" w:type="dxa"/>
            <w:tcBorders>
              <w:top w:val="single" w:sz="2" w:space="0" w:color="000000"/>
              <w:left w:val="single" w:sz="2" w:space="0" w:color="000000"/>
              <w:bottom w:val="single" w:sz="2" w:space="0" w:color="000000"/>
              <w:right w:val="single" w:sz="2" w:space="0" w:color="000000"/>
            </w:tcBorders>
            <w:tcPrChange w:id="1413"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3E93A2CC" w14:textId="453C3611" w:rsidR="0076239E" w:rsidDel="00C8120A" w:rsidRDefault="008C315A" w:rsidP="000E3E0B">
            <w:pPr>
              <w:rPr>
                <w:del w:id="1414" w:author="Mathias Jönsson" w:date="2025-01-18T14:04:00Z" w16du:dateUtc="2025-01-18T03:04:00Z"/>
              </w:rPr>
            </w:pPr>
            <w:del w:id="1415" w:author="Mathias Jönsson" w:date="2025-01-18T14:04:00Z" w16du:dateUtc="2025-01-18T03:04:00Z">
              <w:r w:rsidDel="00C8120A">
                <w:delText xml:space="preserve">Liao et al. </w:delText>
              </w:r>
              <w:r w:rsidDel="00C8120A">
                <w:fldChar w:fldCharType="begin"/>
              </w:r>
              <w:r w:rsidDel="00C8120A">
                <w:delInstrText xml:space="preserve"> ADDIN ZOTERO_ITEM CSL_CITATION {"citationID":"qqQnrdrW","properties":{"formattedCitation":"\\super 76\\nosupersub{}","plainCitation":"76","noteIndex":0},"citationItems":[{"id":74,"uris":["http://zotero.org/users/local/Ts7jirce/items/FJQ2SKBQ"],"itemData":{"id":74,"type":"article-journal","abstract":"Abstract\n            Motivation: Next-generation sequencing technologies generate millions of short sequence reads, which are usually aligned to a reference genome. In many applications, the key information required for downstream analysis is the number of reads mapping to each genomic feature, for example to each exon or each gene. The process of counting reads is called read summarization. Read summarization is required for a great variety of genomic analyses but has so far received relatively little attention in the literature.\n            Results: We present featureCounts, a read summarization program suitable for counting reads generated from either RNA or genomic DNA sequencing experiments. featureCounts implements highly efficient chromosome hashing and feature blocking techniques. It is considerably faster than existing methods (by an order of magnitude for gene-level summarization) and requires far less computer memory. It works with either single or paired-end reads and provides a wide range of options appropriate for different sequencing applications.\n            Availability and implementation:   featureCounts is available under GNU General Public License as part of the Subread (http://subread.sourceforge.net) or Rsubread (http://www.bioconductor.org) software packages.\n            Contact:   shi@wehi.edu.au","container-title":"Bioinformatics","DOI":"10.1093/bioinformatics/btt656","ISSN":"1367-4811, 1367-4803","issue":"7","language":"en","page":"923-930","source":"DOI.org (Crossref)","title":"featureCounts: an efficient general purpose program for assigning sequence reads to genomic features","title-short":"featureCounts","volume":"30","author":[{"family":"Liao","given":"Yang"},{"family":"Smyth","given":"Gordon K."},{"family":"Shi","given":"Wei"}],"issued":{"date-parts":[["2014",4,1]]}}}],"schema":"https://github.com/citation-style-language/schema/raw/master/csl-citation.json"} </w:delInstrText>
              </w:r>
              <w:r w:rsidDel="00C8120A">
                <w:fldChar w:fldCharType="separate"/>
              </w:r>
              <w:r w:rsidRPr="008C315A" w:rsidDel="00C8120A">
                <w:rPr>
                  <w:rFonts w:ascii="Cambria" w:hAnsi="Cambria" w:cs="Times New Roman"/>
                  <w:vertAlign w:val="superscript"/>
                </w:rPr>
                <w:delText>76</w:delText>
              </w:r>
              <w:r w:rsidDel="00C8120A">
                <w:fldChar w:fldCharType="end"/>
              </w:r>
            </w:del>
          </w:p>
        </w:tc>
        <w:tc>
          <w:tcPr>
            <w:tcW w:w="2088" w:type="dxa"/>
            <w:tcBorders>
              <w:top w:val="single" w:sz="2" w:space="0" w:color="000000"/>
              <w:left w:val="single" w:sz="2" w:space="0" w:color="000000"/>
              <w:bottom w:val="single" w:sz="2" w:space="0" w:color="000000"/>
              <w:right w:val="single" w:sz="2" w:space="0" w:color="000000"/>
            </w:tcBorders>
            <w:tcPrChange w:id="1416"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40D948A5" w14:textId="31F2FC60" w:rsidR="0076239E" w:rsidRPr="0076239E" w:rsidDel="00C8120A" w:rsidRDefault="0076239E" w:rsidP="000E3E0B">
            <w:pPr>
              <w:rPr>
                <w:del w:id="1417" w:author="Mathias Jönsson" w:date="2025-01-18T14:04:00Z" w16du:dateUtc="2025-01-18T03:04:00Z"/>
              </w:rPr>
            </w:pPr>
          </w:p>
        </w:tc>
      </w:tr>
      <w:tr w:rsidR="0076239E" w:rsidRPr="000E3E0B" w14:paraId="09091C79" w14:textId="77777777" w:rsidTr="00C8120A">
        <w:trPr>
          <w:cantSplit/>
          <w:trHeight w:val="259"/>
          <w:trPrChange w:id="1418"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419"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05A99317" w14:textId="0A863381" w:rsidR="0076239E" w:rsidRDefault="00C8120A" w:rsidP="000E3E0B">
            <w:proofErr w:type="spellStart"/>
            <w:ins w:id="1420" w:author="Mathias Jönsson" w:date="2025-01-18T14:04:00Z" w16du:dateUtc="2025-01-18T03:04:00Z">
              <w:r>
                <w:t>iModulonMiner</w:t>
              </w:r>
            </w:ins>
            <w:proofErr w:type="spellEnd"/>
            <w:del w:id="1421" w:author="Mathias Jönsson" w:date="2025-01-18T14:04:00Z" w16du:dateUtc="2025-01-18T03:04:00Z">
              <w:r w:rsidDel="00C8120A">
                <w:delText>MultiQC</w:delText>
              </w:r>
            </w:del>
          </w:p>
        </w:tc>
        <w:tc>
          <w:tcPr>
            <w:tcW w:w="2250" w:type="dxa"/>
            <w:tcBorders>
              <w:top w:val="single" w:sz="2" w:space="0" w:color="000000"/>
              <w:left w:val="single" w:sz="2" w:space="0" w:color="000000"/>
              <w:bottom w:val="single" w:sz="2" w:space="0" w:color="000000"/>
              <w:right w:val="single" w:sz="2" w:space="0" w:color="000000"/>
            </w:tcBorders>
            <w:tcPrChange w:id="1422"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557C8929" w14:textId="2CED6B72" w:rsidR="0076239E" w:rsidRDefault="00C8120A" w:rsidP="000E3E0B">
            <w:ins w:id="1423" w:author="Mathias Jönsson" w:date="2025-01-18T14:05:00Z" w16du:dateUtc="2025-01-18T03:05:00Z">
              <w:r>
                <w:t xml:space="preserve">Sastry et al. </w:t>
              </w:r>
            </w:ins>
            <w:r>
              <w:fldChar w:fldCharType="begin"/>
            </w:r>
            <w:r w:rsidR="00240F6C">
              <w:instrText xml:space="preserve"> ADDIN ZOTERO_ITEM CSL_CITATION {"citationID":"tPwYvBkx","properties":{"formattedCitation":"\\super 70\\nosupersub{}","plainCitation":"70","noteIndex":0},"citationItems":[{"id":163,"uris":["http://zotero.org/users/local/Ts7jirce/items/XM77JXD7"],"itemData":{"id":163,"type":"article-journal","abstract":"Public gene expression databases are a rapidly expanding resource of organism responses to diverse perturbations, presenting both an opportunity and a challenge for bioinformatics workflows to extract actionable knowledge of transcription regulatory network function. Here, we introduce a five-step computational pipeline, called iModulonMiner, to compile, process, curate, analyze, and characterize the totality of RNA-seq data for a given organism or cell type. This workflow is centered around the data-driven computation of co-regulated gene sets using Independent Component Analysis, called iModulons, which have been shown to have broad applications. As a demonstration, we applied this workflow to generate the iModulon structure of Bacillus subtilis using all high-quality, publicly-available RNA-seq data. Using this structure, we predicted regulatory interactions for multiple transcription factors, identified groups of co-expressed genes that are putatively regulated by undiscovered transcription factors, and predicted properties of a recently discovered single-subunit phage RNA polymerase. We also present a Python package, PyModulon, with functions to characterize, visualize, and explore computed iModulons. The pipeline, available at https://github.com/SBRG/iModulonMiner, can be readily applied to diverse organisms to gain a rapid understanding of their transcriptional regulatory network structure and condition-specific activity.","container-title":"PLOS Computational Biology","DOI":"10.1371/journal.pcbi.1012546","ISSN":"1553-7358","issue":"10","journalAbbreviation":"PLOS Computational Biology","language":"en","note":"publisher: Public Library of Science","page":"e1012546","source":"PLoS Journals","title":"iModulonMiner and PyModulon: Software for unsupervised mining of gene expression compendia","title-short":"iModulonMiner and PyModulon","volume":"20","author":[{"family":"Sastry","given":"Anand V."},{"family":"Yuan","given":"Yuan"},{"family":"Poudel","given":"Saugat"},{"family":"Rychel","given":"Kevin"},{"family":"Yoo","given":"Reo"},{"family":"Lamoureux","given":"Cameron R."},{"family":"Li","given":"Gaoyuan"},{"family":"Burrows","given":"Joshua T."},{"family":"Chauhan","given":"Siddharth"},{"family":"Haiman","given":"Zachary B."},{"family":"Bulushi","given":"Tahani Al"},{"family":"Seif","given":"Yara"},{"family":"Palsson","given":"Bernhard O."},{"family":"Zielinski","given":"Daniel C."}],"issued":{"date-parts":[["2024",10,23]]}}}],"schema":"https://github.com/citation-style-language/schema/raw/master/csl-citation.json"} </w:instrText>
            </w:r>
            <w:r>
              <w:fldChar w:fldCharType="separate"/>
            </w:r>
            <w:r w:rsidR="00240F6C" w:rsidRPr="00240F6C">
              <w:rPr>
                <w:rFonts w:ascii="Cambria" w:hAnsi="Cambria" w:cs="Times New Roman"/>
                <w:vertAlign w:val="superscript"/>
              </w:rPr>
              <w:t>70</w:t>
            </w:r>
            <w:r>
              <w:fldChar w:fldCharType="end"/>
            </w:r>
          </w:p>
        </w:tc>
        <w:tc>
          <w:tcPr>
            <w:tcW w:w="2088" w:type="dxa"/>
            <w:tcBorders>
              <w:top w:val="single" w:sz="2" w:space="0" w:color="000000"/>
              <w:left w:val="single" w:sz="2" w:space="0" w:color="000000"/>
              <w:bottom w:val="single" w:sz="2" w:space="0" w:color="000000"/>
              <w:right w:val="single" w:sz="2" w:space="0" w:color="000000"/>
            </w:tcBorders>
            <w:tcPrChange w:id="1424"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25A6BF64" w14:textId="2B68A538" w:rsidR="0076239E" w:rsidRPr="0076239E" w:rsidRDefault="00C8120A" w:rsidP="000E3E0B">
            <w:ins w:id="1425" w:author="Mathias Jönsson" w:date="2025-01-18T14:05:00Z" w16du:dateUtc="2025-01-18T03:05:00Z">
              <w:r w:rsidRPr="00E92FBA">
                <w:fldChar w:fldCharType="begin"/>
              </w:r>
              <w:r w:rsidRPr="00E92FBA">
                <w:instrText>HYPERLINK "https://github.com/SBRG/iModulonMiner?tab=readme-ov-file"</w:instrText>
              </w:r>
              <w:r w:rsidRPr="00E92FBA">
                <w:fldChar w:fldCharType="separate"/>
              </w:r>
              <w:r w:rsidRPr="00E92FBA">
                <w:rPr>
                  <w:rStyle w:val="Hyperlink"/>
                </w:rPr>
                <w:t>GitHub - SBRG/</w:t>
              </w:r>
              <w:proofErr w:type="spellStart"/>
              <w:r w:rsidRPr="00E92FBA">
                <w:rPr>
                  <w:rStyle w:val="Hyperlink"/>
                </w:rPr>
                <w:t>iModulonMiner</w:t>
              </w:r>
              <w:proofErr w:type="spellEnd"/>
              <w:r w:rsidRPr="00E92FBA">
                <w:rPr>
                  <w:rStyle w:val="Hyperlink"/>
                </w:rPr>
                <w:t>: Workflow to download, process, and explore microbial RNA-seq data from NCBI SRA</w:t>
              </w:r>
              <w:r w:rsidRPr="00E92FBA">
                <w:fldChar w:fldCharType="end"/>
              </w:r>
            </w:ins>
          </w:p>
        </w:tc>
      </w:tr>
      <w:tr w:rsidR="0076239E" w:rsidRPr="000E3E0B" w14:paraId="0F1A117B" w14:textId="77777777" w:rsidTr="00C8120A">
        <w:trPr>
          <w:cantSplit/>
          <w:trHeight w:val="259"/>
          <w:trPrChange w:id="1426"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427"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D9609D3" w14:textId="7335FA3F" w:rsidR="0076239E" w:rsidRDefault="00C8120A" w:rsidP="000E3E0B">
            <w:proofErr w:type="spellStart"/>
            <w:ins w:id="1428" w:author="Mathias Jönsson" w:date="2025-01-18T14:02:00Z" w16du:dateUtc="2025-01-18T03:02:00Z">
              <w:r>
                <w:t>Orthofinder</w:t>
              </w:r>
            </w:ins>
            <w:proofErr w:type="spellEnd"/>
            <w:ins w:id="1429" w:author="Mathias Jönsson" w:date="2025-01-18T14:10:00Z" w16du:dateUtc="2025-01-18T03:10:00Z">
              <w:r w:rsidR="009A530A">
                <w:t xml:space="preserve"> 2.5.5 </w:t>
              </w:r>
            </w:ins>
          </w:p>
        </w:tc>
        <w:tc>
          <w:tcPr>
            <w:tcW w:w="2250" w:type="dxa"/>
            <w:tcBorders>
              <w:top w:val="single" w:sz="2" w:space="0" w:color="000000"/>
              <w:left w:val="single" w:sz="2" w:space="0" w:color="000000"/>
              <w:bottom w:val="single" w:sz="2" w:space="0" w:color="000000"/>
              <w:right w:val="single" w:sz="2" w:space="0" w:color="000000"/>
            </w:tcBorders>
            <w:tcPrChange w:id="1430"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4003C283" w14:textId="7BD16D84" w:rsidR="0076239E" w:rsidRDefault="009A530A" w:rsidP="000E3E0B">
            <w:ins w:id="1431" w:author="Mathias Jönsson" w:date="2025-01-18T14:06:00Z" w16du:dateUtc="2025-01-18T03:06:00Z">
              <w:r>
                <w:t>Emms and Kelly</w:t>
              </w:r>
            </w:ins>
            <w:r>
              <w:fldChar w:fldCharType="begin"/>
            </w:r>
            <w:r w:rsidR="00240F6C">
              <w:instrText xml:space="preserve"> ADDIN ZOTERO_ITEM CSL_CITATION {"citationID":"5UQCoRz2","properties":{"formattedCitation":"\\super 71\\nosupersub{}","plainCitation":"71","noteIndex":0},"citationItems":[{"id":85,"uris":["http://zotero.org/users/local/Ts7jirce/items/6FBTLK83"],"itemData":{"id":85,"type":"article-journal","abstract":"Abstract\n            \n              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at\n              https://github.com/davidemms/OrthoFinder\n              .","container-title":"Genome Biology","DOI":"10.1186/s13059-019-1832-y","ISSN":"1474-760X","issue":"1","journalAbbreviation":"Genome Biol","language":"en","page":"238","source":"DOI.org (Crossref)","title":"OrthoFinder: phylogenetic orthology inference for comparative genomics","title-short":"OrthoFinder","volume":"20","author":[{"family":"Emms","given":"David M."},{"family":"Kelly","given":"Steven"}],"issued":{"date-parts":[["2019",12]]}}}],"schema":"https://github.com/citation-style-language/schema/raw/master/csl-citation.json"} </w:instrText>
            </w:r>
            <w:r>
              <w:fldChar w:fldCharType="separate"/>
            </w:r>
            <w:r w:rsidR="00240F6C" w:rsidRPr="00240F6C">
              <w:rPr>
                <w:rFonts w:ascii="Cambria" w:hAnsi="Cambria" w:cs="Times New Roman"/>
                <w:vertAlign w:val="superscript"/>
              </w:rPr>
              <w:t>71</w:t>
            </w:r>
            <w:r>
              <w:fldChar w:fldCharType="end"/>
            </w:r>
          </w:p>
        </w:tc>
        <w:tc>
          <w:tcPr>
            <w:tcW w:w="2088" w:type="dxa"/>
            <w:tcBorders>
              <w:top w:val="single" w:sz="2" w:space="0" w:color="000000"/>
              <w:left w:val="single" w:sz="2" w:space="0" w:color="000000"/>
              <w:bottom w:val="single" w:sz="2" w:space="0" w:color="000000"/>
              <w:right w:val="single" w:sz="2" w:space="0" w:color="000000"/>
            </w:tcBorders>
            <w:tcPrChange w:id="1432"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6B49F3C7" w14:textId="11C33257" w:rsidR="0076239E" w:rsidRPr="0076239E" w:rsidRDefault="009A530A" w:rsidP="000E3E0B">
            <w:ins w:id="1433" w:author="Mathias Jönsson" w:date="2025-01-18T14:08:00Z">
              <w:r w:rsidRPr="009A530A">
                <w:fldChar w:fldCharType="begin"/>
              </w:r>
              <w:r w:rsidRPr="009A530A">
                <w:instrText>HYPERLINK "https://github.com/davidemms/OrthoFinder"</w:instrText>
              </w:r>
              <w:r w:rsidRPr="009A530A">
                <w:fldChar w:fldCharType="separate"/>
              </w:r>
              <w:r w:rsidRPr="009A530A">
                <w:rPr>
                  <w:rStyle w:val="Hyperlink"/>
                </w:rPr>
                <w:t xml:space="preserve">GitHub - </w:t>
              </w:r>
              <w:proofErr w:type="spellStart"/>
              <w:r w:rsidRPr="009A530A">
                <w:rPr>
                  <w:rStyle w:val="Hyperlink"/>
                </w:rPr>
                <w:t>davidemms</w:t>
              </w:r>
              <w:proofErr w:type="spellEnd"/>
              <w:r w:rsidRPr="009A530A">
                <w:rPr>
                  <w:rStyle w:val="Hyperlink"/>
                </w:rPr>
                <w:t>/</w:t>
              </w:r>
              <w:proofErr w:type="spellStart"/>
              <w:r w:rsidRPr="009A530A">
                <w:rPr>
                  <w:rStyle w:val="Hyperlink"/>
                </w:rPr>
                <w:t>OrthoFinder</w:t>
              </w:r>
              <w:proofErr w:type="spellEnd"/>
              <w:r w:rsidRPr="009A530A">
                <w:rPr>
                  <w:rStyle w:val="Hyperlink"/>
                </w:rPr>
                <w:t xml:space="preserve">: Phylogenetic </w:t>
              </w:r>
              <w:proofErr w:type="spellStart"/>
              <w:r w:rsidRPr="009A530A">
                <w:rPr>
                  <w:rStyle w:val="Hyperlink"/>
                </w:rPr>
                <w:t>orthology</w:t>
              </w:r>
              <w:proofErr w:type="spellEnd"/>
              <w:r w:rsidRPr="009A530A">
                <w:rPr>
                  <w:rStyle w:val="Hyperlink"/>
                </w:rPr>
                <w:t xml:space="preserve"> inference for comparative genomics</w:t>
              </w:r>
            </w:ins>
            <w:ins w:id="1434" w:author="Mathias Jönsson" w:date="2025-01-18T14:08:00Z" w16du:dateUtc="2025-01-18T03:08:00Z">
              <w:r w:rsidRPr="009A530A">
                <w:fldChar w:fldCharType="end"/>
              </w:r>
            </w:ins>
          </w:p>
        </w:tc>
      </w:tr>
      <w:tr w:rsidR="00C8120A" w:rsidRPr="000E3E0B" w14:paraId="6C9D8E1A" w14:textId="77777777" w:rsidTr="00C8120A">
        <w:trPr>
          <w:cantSplit/>
          <w:trHeight w:val="259"/>
          <w:ins w:id="1435" w:author="Mathias Jönsson" w:date="2025-01-18T14:02:00Z"/>
          <w:trPrChange w:id="1436"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437"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5D9E8714" w14:textId="4C895957" w:rsidR="00C8120A" w:rsidRDefault="00C8120A" w:rsidP="000E3E0B">
            <w:pPr>
              <w:rPr>
                <w:ins w:id="1438" w:author="Mathias Jönsson" w:date="2025-01-18T14:02:00Z" w16du:dateUtc="2025-01-18T03:02:00Z"/>
              </w:rPr>
            </w:pPr>
            <w:proofErr w:type="spellStart"/>
            <w:ins w:id="1439" w:author="Mathias Jönsson" w:date="2025-01-18T14:02:00Z" w16du:dateUtc="2025-01-18T03:02:00Z">
              <w:r>
                <w:lastRenderedPageBreak/>
                <w:t>Cytoscape</w:t>
              </w:r>
            </w:ins>
            <w:proofErr w:type="spellEnd"/>
            <w:ins w:id="1440" w:author="Mathias Jönsson" w:date="2025-01-18T14:12:00Z" w16du:dateUtc="2025-01-18T03:12:00Z">
              <w:r w:rsidR="009A530A">
                <w:t xml:space="preserve"> 3.10.</w:t>
              </w:r>
            </w:ins>
            <w:ins w:id="1441" w:author="Mathias Jönsson" w:date="2025-01-19T07:42:00Z" w16du:dateUtc="2025-01-18T20:42:00Z">
              <w:r w:rsidR="008029E2">
                <w:t>2</w:t>
              </w:r>
            </w:ins>
          </w:p>
        </w:tc>
        <w:tc>
          <w:tcPr>
            <w:tcW w:w="2250" w:type="dxa"/>
            <w:tcBorders>
              <w:top w:val="single" w:sz="2" w:space="0" w:color="000000"/>
              <w:left w:val="single" w:sz="2" w:space="0" w:color="000000"/>
              <w:bottom w:val="single" w:sz="2" w:space="0" w:color="000000"/>
              <w:right w:val="single" w:sz="2" w:space="0" w:color="000000"/>
            </w:tcBorders>
            <w:tcPrChange w:id="1442"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25B0E0A9" w14:textId="6BEECB97" w:rsidR="00C8120A" w:rsidRDefault="009A530A" w:rsidP="000E3E0B">
            <w:pPr>
              <w:rPr>
                <w:ins w:id="1443" w:author="Mathias Jönsson" w:date="2025-01-18T14:02:00Z" w16du:dateUtc="2025-01-18T03:02:00Z"/>
              </w:rPr>
            </w:pPr>
            <w:ins w:id="1444" w:author="Mathias Jönsson" w:date="2025-01-18T14:12:00Z" w16du:dateUtc="2025-01-18T03:12:00Z">
              <w:r>
                <w:t xml:space="preserve">Smoot et al. </w:t>
              </w:r>
            </w:ins>
            <w:r>
              <w:fldChar w:fldCharType="begin"/>
            </w:r>
            <w:r w:rsidR="00240F6C">
              <w:instrText xml:space="preserve"> ADDIN ZOTERO_ITEM CSL_CITATION {"citationID":"Qr93eXWA","properties":{"formattedCitation":"\\super 72\\nosupersub{}","plainCitation":"72","noteIndex":0},"citationItems":[{"id":87,"uris":["http://zotero.org/users/local/Ts7jirce/items/7BU94JGI"],"itemData":{"id":87,"type":"article-journal","abstract":"Abstract\n            Summary: Cytoscape is a popular bioinformatics package for biological network visualization and data integration. Version 2.8 introduces two powerful new features—Custom Node Graphics and Attribute Equations—which can be used jointly to greatly enhance Cytoscape's data integration and visualization capabilities. Custom Node Graphics allow an image to be projected onto a node, including images generated dynamically or at remote locations. Attribute Equations provide Cytoscape with spreadsheet-like functionality in which the value of an attribute is computed dynamically as a function of other attributes and network properties.\n            Availability and implementation: Cytoscape is a desktop Java application released under the Library Gnu Public License (LGPL). Binary install bundles and source code for Cytoscape 2.8 are available for download from http://cytoscape.org.\n            Contact:  msmoot@ucsd.edu","container-title":"Bioinformatics","DOI":"10.1093/bioinformatics/btq675","ISSN":"1367-4811, 1367-4803","issue":"3","language":"en","license":"http://creativecommons.org/licenses/by-nc/2.0/uk/","page":"431-432","source":"DOI.org (Crossref)","title":"Cytoscape 2.8: new features for data integration and network visualization","title-short":"Cytoscape 2.8","volume":"27","author":[{"family":"Smoot","given":"Michael E."},{"family":"Ono","given":"Keiichiro"},{"family":"Ruscheinski","given":"Johannes"},{"family":"Wang","given":"Peng-Liang"},{"family":"Ideker","given":"Trey"}],"issued":{"date-parts":[["2011",2,1]]}}}],"schema":"https://github.com/citation-style-language/schema/raw/master/csl-citation.json"} </w:instrText>
            </w:r>
            <w:r>
              <w:fldChar w:fldCharType="separate"/>
            </w:r>
            <w:r w:rsidR="00240F6C" w:rsidRPr="00240F6C">
              <w:rPr>
                <w:rFonts w:ascii="Cambria" w:hAnsi="Cambria" w:cs="Times New Roman"/>
                <w:vertAlign w:val="superscript"/>
              </w:rPr>
              <w:t>72</w:t>
            </w:r>
            <w:r>
              <w:fldChar w:fldCharType="end"/>
            </w:r>
          </w:p>
        </w:tc>
        <w:tc>
          <w:tcPr>
            <w:tcW w:w="2088" w:type="dxa"/>
            <w:tcBorders>
              <w:top w:val="single" w:sz="2" w:space="0" w:color="000000"/>
              <w:left w:val="single" w:sz="2" w:space="0" w:color="000000"/>
              <w:bottom w:val="single" w:sz="2" w:space="0" w:color="000000"/>
              <w:right w:val="single" w:sz="2" w:space="0" w:color="000000"/>
            </w:tcBorders>
            <w:tcPrChange w:id="1445"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0DA7776F" w14:textId="6610096C" w:rsidR="00C8120A" w:rsidRPr="0076239E" w:rsidRDefault="009A530A" w:rsidP="000E3E0B">
            <w:pPr>
              <w:rPr>
                <w:ins w:id="1446" w:author="Mathias Jönsson" w:date="2025-01-18T14:02:00Z" w16du:dateUtc="2025-01-18T03:02:00Z"/>
              </w:rPr>
            </w:pPr>
            <w:ins w:id="1447" w:author="Mathias Jönsson" w:date="2025-01-18T14:13:00Z">
              <w:r w:rsidRPr="009A530A">
                <w:fldChar w:fldCharType="begin"/>
              </w:r>
              <w:r w:rsidRPr="009A530A">
                <w:instrText>HYPERLINK "https://cytoscape.org/"</w:instrText>
              </w:r>
              <w:r w:rsidRPr="009A530A">
                <w:fldChar w:fldCharType="separate"/>
              </w:r>
              <w:proofErr w:type="spellStart"/>
              <w:r w:rsidRPr="009A530A">
                <w:rPr>
                  <w:rStyle w:val="Hyperlink"/>
                </w:rPr>
                <w:t>Cytoscape</w:t>
              </w:r>
              <w:proofErr w:type="spellEnd"/>
              <w:r w:rsidRPr="009A530A">
                <w:rPr>
                  <w:rStyle w:val="Hyperlink"/>
                </w:rPr>
                <w:t xml:space="preserve">: An </w:t>
              </w:r>
              <w:proofErr w:type="gramStart"/>
              <w:r w:rsidRPr="009A530A">
                <w:rPr>
                  <w:rStyle w:val="Hyperlink"/>
                </w:rPr>
                <w:t>Open Source</w:t>
              </w:r>
              <w:proofErr w:type="gramEnd"/>
              <w:r w:rsidRPr="009A530A">
                <w:rPr>
                  <w:rStyle w:val="Hyperlink"/>
                </w:rPr>
                <w:t xml:space="preserve"> Platform for Complex Network Analysis and Visualization</w:t>
              </w:r>
            </w:ins>
            <w:ins w:id="1448" w:author="Mathias Jönsson" w:date="2025-01-18T14:13:00Z" w16du:dateUtc="2025-01-18T03:13:00Z">
              <w:r w:rsidRPr="009A530A">
                <w:fldChar w:fldCharType="end"/>
              </w:r>
            </w:ins>
          </w:p>
        </w:tc>
      </w:tr>
      <w:tr w:rsidR="00C8120A" w:rsidRPr="000E3E0B" w14:paraId="4A587397" w14:textId="77777777" w:rsidTr="00C8120A">
        <w:trPr>
          <w:cantSplit/>
          <w:trHeight w:val="259"/>
          <w:ins w:id="1449" w:author="Mathias Jönsson" w:date="2025-01-18T14:02:00Z"/>
          <w:trPrChange w:id="1450"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451"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676D620" w14:textId="7B6E8CB7" w:rsidR="00C8120A" w:rsidRDefault="009A530A" w:rsidP="000E3E0B">
            <w:pPr>
              <w:rPr>
                <w:ins w:id="1452" w:author="Mathias Jönsson" w:date="2025-01-18T14:02:00Z" w16du:dateUtc="2025-01-18T03:02:00Z"/>
              </w:rPr>
            </w:pPr>
            <w:proofErr w:type="spellStart"/>
            <w:ins w:id="1453" w:author="Mathias Jönsson" w:date="2025-01-18T14:13:00Z" w16du:dateUtc="2025-01-18T03:13:00Z">
              <w:r>
                <w:t>clusterMaker</w:t>
              </w:r>
              <w:proofErr w:type="spellEnd"/>
              <w:r>
                <w:t xml:space="preserve"> </w:t>
              </w:r>
            </w:ins>
          </w:p>
        </w:tc>
        <w:tc>
          <w:tcPr>
            <w:tcW w:w="2250" w:type="dxa"/>
            <w:tcBorders>
              <w:top w:val="single" w:sz="2" w:space="0" w:color="000000"/>
              <w:left w:val="single" w:sz="2" w:space="0" w:color="000000"/>
              <w:bottom w:val="single" w:sz="2" w:space="0" w:color="000000"/>
              <w:right w:val="single" w:sz="2" w:space="0" w:color="000000"/>
            </w:tcBorders>
            <w:tcPrChange w:id="1454"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080149EB" w14:textId="0E663FD9" w:rsidR="00C8120A" w:rsidRDefault="009A530A" w:rsidP="000E3E0B">
            <w:pPr>
              <w:rPr>
                <w:ins w:id="1455" w:author="Mathias Jönsson" w:date="2025-01-18T14:02:00Z" w16du:dateUtc="2025-01-18T03:02:00Z"/>
              </w:rPr>
            </w:pPr>
            <w:ins w:id="1456" w:author="Mathias Jönsson" w:date="2025-01-18T14:13:00Z" w16du:dateUtc="2025-01-18T03:13:00Z">
              <w:r>
                <w:t xml:space="preserve">Morris et al. </w:t>
              </w:r>
            </w:ins>
            <w:r>
              <w:fldChar w:fldCharType="begin"/>
            </w:r>
            <w:r w:rsidR="00240F6C">
              <w:instrText xml:space="preserve"> ADDIN ZOTERO_ITEM CSL_CITATION {"citationID":"cydw81aQ","properties":{"formattedCitation":"\\super 73\\nosupersub{}","plainCitation":"73","noteIndex":0},"citationItems":[{"id":89,"uris":["http://zotero.org/users/local/Ts7jirce/items/SXS765LH"],"itemData":{"id":89,"type":"article-journal","container-title":"BMC Bioinformatics","DOI":"10.1186/1471-2105-12-436","ISSN":"1471-2105","issue":"1","journalAbbreviation":"BMC Bioinformatics","language":"en","license":"http://creativecommons.org/licenses/by/2.0","page":"436","source":"DOI.org (Crossref)","title":"clusterMaker: a multi-algorithm clustering plugin for Cytoscape","title-short":"clusterMaker","volume":"12","author":[{"family":"Morris","given":"John H"},{"family":"Apeltsin","given":"Leonard"},{"family":"Newman","given":"Aaron M"},{"family":"Baumbach","given":"Jan"},{"family":"Wittkop","given":"Tobias"},{"family":"Su","given":"Gang"},{"family":"Bader","given":"Gary D"},{"family":"Ferrin","given":"Thomas E"}],"issued":{"date-parts":[["2011",12]]}}}],"schema":"https://github.com/citation-style-language/schema/raw/master/csl-citation.json"} </w:instrText>
            </w:r>
            <w:r>
              <w:fldChar w:fldCharType="separate"/>
            </w:r>
            <w:r w:rsidR="00240F6C" w:rsidRPr="00240F6C">
              <w:rPr>
                <w:rFonts w:ascii="Cambria" w:hAnsi="Cambria" w:cs="Times New Roman"/>
                <w:vertAlign w:val="superscript"/>
              </w:rPr>
              <w:t>73</w:t>
            </w:r>
            <w:r>
              <w:fldChar w:fldCharType="end"/>
            </w:r>
          </w:p>
        </w:tc>
        <w:tc>
          <w:tcPr>
            <w:tcW w:w="2088" w:type="dxa"/>
            <w:tcBorders>
              <w:top w:val="single" w:sz="2" w:space="0" w:color="000000"/>
              <w:left w:val="single" w:sz="2" w:space="0" w:color="000000"/>
              <w:bottom w:val="single" w:sz="2" w:space="0" w:color="000000"/>
              <w:right w:val="single" w:sz="2" w:space="0" w:color="000000"/>
            </w:tcBorders>
            <w:tcPrChange w:id="1457"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347D6A01" w14:textId="3FC5EE8C" w:rsidR="00C8120A" w:rsidRPr="0076239E" w:rsidRDefault="009A530A" w:rsidP="000E3E0B">
            <w:pPr>
              <w:rPr>
                <w:ins w:id="1458" w:author="Mathias Jönsson" w:date="2025-01-18T14:02:00Z" w16du:dateUtc="2025-01-18T03:02:00Z"/>
              </w:rPr>
            </w:pPr>
            <w:ins w:id="1459" w:author="Mathias Jönsson" w:date="2025-01-18T14:14:00Z">
              <w:r w:rsidRPr="009A530A">
                <w:fldChar w:fldCharType="begin"/>
              </w:r>
              <w:r w:rsidRPr="009A530A">
                <w:instrText>HYPERLINK "https://apps.cytoscape.org/apps/clustermaker"</w:instrText>
              </w:r>
              <w:r w:rsidRPr="009A530A">
                <w:fldChar w:fldCharType="separate"/>
              </w:r>
              <w:proofErr w:type="spellStart"/>
              <w:r w:rsidRPr="009A530A">
                <w:rPr>
                  <w:rStyle w:val="Hyperlink"/>
                </w:rPr>
                <w:t>Cytoscape</w:t>
              </w:r>
              <w:proofErr w:type="spellEnd"/>
              <w:r w:rsidRPr="009A530A">
                <w:rPr>
                  <w:rStyle w:val="Hyperlink"/>
                </w:rPr>
                <w:t xml:space="preserve"> App Store - </w:t>
              </w:r>
              <w:proofErr w:type="spellStart"/>
              <w:r w:rsidRPr="009A530A">
                <w:rPr>
                  <w:rStyle w:val="Hyperlink"/>
                </w:rPr>
                <w:t>clusterMaker</w:t>
              </w:r>
            </w:ins>
            <w:proofErr w:type="spellEnd"/>
            <w:ins w:id="1460" w:author="Mathias Jönsson" w:date="2025-01-18T14:14:00Z" w16du:dateUtc="2025-01-18T03:14:00Z">
              <w:r w:rsidRPr="009A530A">
                <w:fldChar w:fldCharType="end"/>
              </w:r>
            </w:ins>
          </w:p>
        </w:tc>
      </w:tr>
      <w:tr w:rsidR="00C8120A" w:rsidRPr="000E3E0B" w14:paraId="22F57A33" w14:textId="77777777" w:rsidTr="00C8120A">
        <w:trPr>
          <w:cantSplit/>
          <w:trHeight w:val="259"/>
          <w:ins w:id="1461" w:author="Mathias Jönsson" w:date="2025-01-18T14:02:00Z"/>
          <w:trPrChange w:id="1462"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463"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E574FC8" w14:textId="1EFF9F39" w:rsidR="00C8120A" w:rsidRDefault="00C8120A" w:rsidP="000E3E0B">
            <w:pPr>
              <w:rPr>
                <w:ins w:id="1464" w:author="Mathias Jönsson" w:date="2025-01-18T14:02:00Z" w16du:dateUtc="2025-01-18T03:02:00Z"/>
              </w:rPr>
            </w:pPr>
            <w:proofErr w:type="spellStart"/>
            <w:ins w:id="1465" w:author="Mathias Jönsson" w:date="2025-01-18T14:03:00Z" w16du:dateUtc="2025-01-18T03:03:00Z">
              <w:r>
                <w:t>PyModulon</w:t>
              </w:r>
            </w:ins>
            <w:proofErr w:type="spellEnd"/>
            <w:ins w:id="1466" w:author="Mathias Jönsson" w:date="2025-01-18T14:14:00Z" w16du:dateUtc="2025-01-18T03:14:00Z">
              <w:r w:rsidR="009A530A">
                <w:t xml:space="preserve"> </w:t>
              </w:r>
            </w:ins>
            <w:ins w:id="1467" w:author="Mathias Jönsson" w:date="2025-01-18T14:18:00Z" w16du:dateUtc="2025-01-18T03:18:00Z">
              <w:r w:rsidR="00400C2F">
                <w:t>0.2.1</w:t>
              </w:r>
            </w:ins>
          </w:p>
        </w:tc>
        <w:tc>
          <w:tcPr>
            <w:tcW w:w="2250" w:type="dxa"/>
            <w:tcBorders>
              <w:top w:val="single" w:sz="2" w:space="0" w:color="000000"/>
              <w:left w:val="single" w:sz="2" w:space="0" w:color="000000"/>
              <w:bottom w:val="single" w:sz="2" w:space="0" w:color="000000"/>
              <w:right w:val="single" w:sz="2" w:space="0" w:color="000000"/>
            </w:tcBorders>
            <w:tcPrChange w:id="1468"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369C8306" w14:textId="37E44B3F" w:rsidR="00C8120A" w:rsidRDefault="00400C2F" w:rsidP="000E3E0B">
            <w:pPr>
              <w:rPr>
                <w:ins w:id="1469" w:author="Mathias Jönsson" w:date="2025-01-18T14:02:00Z" w16du:dateUtc="2025-01-18T03:02:00Z"/>
              </w:rPr>
            </w:pPr>
            <w:ins w:id="1470" w:author="Mathias Jönsson" w:date="2025-01-18T14:19:00Z" w16du:dateUtc="2025-01-18T03:19:00Z">
              <w:r>
                <w:t xml:space="preserve">Sastry et al. </w:t>
              </w:r>
            </w:ins>
            <w:r>
              <w:fldChar w:fldCharType="begin"/>
            </w:r>
            <w:r w:rsidR="00240F6C">
              <w:instrText xml:space="preserve"> ADDIN ZOTERO_ITEM CSL_CITATION {"citationID":"aPKXSmPm","properties":{"formattedCitation":"\\super 74\\nosupersub{}","plainCitation":"74","noteIndex":0},"citationItems":[{"id":68,"uris":["http://zotero.org/users/local/Ts7jirce/items/VSR866GJ"],"itemData":{"id":68,"type":"article","abstract":"Abstract\n          \n            We are firmly in the era of biological big data. Millions of omics datasets are publicly accessible and can be employed to support scientific research or build a holistic view of an organism. Here, we introduce a workflow that converts all public gene expression data for a microbe into a dynamic representation of the organism’s transcriptional regulatory network. This five-step process walks researchers through the mining, processing, curation, analysis, and characterization of all available expression data, using\n            Bacillus subtilis\n            as an example. The resulting reconstruction of the\n            B. subtilis\n            regulatory network can be leveraged to predict new regulons and analyze datasets in the context of all published data. The results are hosted at\n            https://imodulondb.org/\n            , and additional analyses can be performed using the PyModulon Python package. As the number of publicly available datasets increases, this pipeline will be applicable to a wide range of microbial pathogens and cell factories.","DOI":"10.1101/2021.07.01.450581","language":"en","source":"Bioinformatics","title":"Mining all publicly available expression data to compute dynamic microbial transcriptional regulatory networks","URL":"http://biorxiv.org/lookup/doi/10.1101/2021.07.01.450581","author":[{"family":"Sastry","given":"Anand V."},{"family":"Poudel","given":"Saugat"},{"family":"Rychel","given":"Kevin"},{"family":"Yoo","given":"Reo"},{"family":"Lamoureux","given":"Cameron R."},{"family":"Chauhan","given":"Siddharth"},{"family":"Haiman","given":"Zachary B."},{"family":"Al Bulushi","given":"Tahani"},{"family":"Seif","given":"Yara"},{"family":"Palsson","given":"Bernhard O."}],"accessed":{"date-parts":[["2024",8,22]]},"issued":{"date-parts":[["2021",7,2]]}}}],"schema":"https://github.com/citation-style-language/schema/raw/master/csl-citation.json"} </w:instrText>
            </w:r>
            <w:r>
              <w:fldChar w:fldCharType="separate"/>
            </w:r>
            <w:r w:rsidR="00240F6C" w:rsidRPr="00240F6C">
              <w:rPr>
                <w:rFonts w:ascii="Cambria" w:hAnsi="Cambria" w:cs="Times New Roman"/>
                <w:vertAlign w:val="superscript"/>
              </w:rPr>
              <w:t>74</w:t>
            </w:r>
            <w:r>
              <w:fldChar w:fldCharType="end"/>
            </w:r>
          </w:p>
        </w:tc>
        <w:tc>
          <w:tcPr>
            <w:tcW w:w="2088" w:type="dxa"/>
            <w:tcBorders>
              <w:top w:val="single" w:sz="2" w:space="0" w:color="000000"/>
              <w:left w:val="single" w:sz="2" w:space="0" w:color="000000"/>
              <w:bottom w:val="single" w:sz="2" w:space="0" w:color="000000"/>
              <w:right w:val="single" w:sz="2" w:space="0" w:color="000000"/>
            </w:tcBorders>
            <w:tcPrChange w:id="1471"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2D5B4F14" w14:textId="2A25594B" w:rsidR="00C8120A" w:rsidRPr="0076239E" w:rsidRDefault="00400C2F" w:rsidP="000E3E0B">
            <w:pPr>
              <w:rPr>
                <w:ins w:id="1472" w:author="Mathias Jönsson" w:date="2025-01-18T14:02:00Z" w16du:dateUtc="2025-01-18T03:02:00Z"/>
              </w:rPr>
            </w:pPr>
            <w:ins w:id="1473" w:author="Mathias Jönsson" w:date="2025-01-18T14:19:00Z">
              <w:r w:rsidRPr="00400C2F">
                <w:fldChar w:fldCharType="begin"/>
              </w:r>
              <w:r w:rsidRPr="00400C2F">
                <w:instrText>HYPERLINK "https://pymodulon.readthedocs.io/en/latest/"</w:instrText>
              </w:r>
              <w:r w:rsidRPr="00400C2F">
                <w:fldChar w:fldCharType="separate"/>
              </w:r>
              <w:proofErr w:type="spellStart"/>
              <w:r w:rsidRPr="00400C2F">
                <w:rPr>
                  <w:rStyle w:val="Hyperlink"/>
                </w:rPr>
                <w:t>PyModulon</w:t>
              </w:r>
              <w:proofErr w:type="spellEnd"/>
              <w:r w:rsidRPr="00400C2F">
                <w:rPr>
                  <w:rStyle w:val="Hyperlink"/>
                </w:rPr>
                <w:t xml:space="preserve">: Analyzing </w:t>
              </w:r>
              <w:proofErr w:type="spellStart"/>
              <w:r w:rsidRPr="00400C2F">
                <w:rPr>
                  <w:rStyle w:val="Hyperlink"/>
                </w:rPr>
                <w:t>iModulons</w:t>
              </w:r>
              <w:proofErr w:type="spellEnd"/>
              <w:r w:rsidRPr="00400C2F">
                <w:rPr>
                  <w:rStyle w:val="Hyperlink"/>
                </w:rPr>
                <w:t xml:space="preserve"> in Python — </w:t>
              </w:r>
              <w:proofErr w:type="spellStart"/>
              <w:r w:rsidRPr="00400C2F">
                <w:rPr>
                  <w:rStyle w:val="Hyperlink"/>
                </w:rPr>
                <w:t>pymodulon</w:t>
              </w:r>
              <w:proofErr w:type="spellEnd"/>
              <w:r w:rsidRPr="00400C2F">
                <w:rPr>
                  <w:rStyle w:val="Hyperlink"/>
                </w:rPr>
                <w:t xml:space="preserve"> 0.2.1 documentation</w:t>
              </w:r>
            </w:ins>
            <w:ins w:id="1474" w:author="Mathias Jönsson" w:date="2025-01-18T14:19:00Z" w16du:dateUtc="2025-01-18T03:19:00Z">
              <w:r w:rsidRPr="00400C2F">
                <w:fldChar w:fldCharType="end"/>
              </w:r>
            </w:ins>
          </w:p>
        </w:tc>
      </w:tr>
      <w:tr w:rsidR="00C8120A" w:rsidRPr="000E3E0B" w14:paraId="074DC3C9" w14:textId="77777777" w:rsidTr="00C8120A">
        <w:trPr>
          <w:cantSplit/>
          <w:trHeight w:val="259"/>
          <w:ins w:id="1475" w:author="Mathias Jönsson" w:date="2025-01-18T14:02:00Z"/>
          <w:trPrChange w:id="1476"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477"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38902E50" w14:textId="7A61F52F" w:rsidR="00C8120A" w:rsidRDefault="00C8120A" w:rsidP="000E3E0B">
            <w:pPr>
              <w:rPr>
                <w:ins w:id="1478" w:author="Mathias Jönsson" w:date="2025-01-18T14:02:00Z" w16du:dateUtc="2025-01-18T03:02:00Z"/>
              </w:rPr>
            </w:pPr>
            <w:proofErr w:type="spellStart"/>
            <w:ins w:id="1479" w:author="Mathias Jönsson" w:date="2025-01-18T14:03:00Z" w16du:dateUtc="2025-01-18T03:03:00Z">
              <w:r>
                <w:t>antiSMASH</w:t>
              </w:r>
            </w:ins>
            <w:proofErr w:type="spellEnd"/>
            <w:ins w:id="1480" w:author="Mathias Jönsson" w:date="2025-01-18T14:19:00Z" w16du:dateUtc="2025-01-18T03:19:00Z">
              <w:r w:rsidR="00400C2F">
                <w:t xml:space="preserve"> </w:t>
              </w:r>
            </w:ins>
            <w:ins w:id="1481" w:author="Mathias Jönsson" w:date="2025-01-18T14:20:00Z" w16du:dateUtc="2025-01-18T03:20:00Z">
              <w:r w:rsidR="00400C2F">
                <w:t>7.10.0</w:t>
              </w:r>
            </w:ins>
          </w:p>
        </w:tc>
        <w:tc>
          <w:tcPr>
            <w:tcW w:w="2250" w:type="dxa"/>
            <w:tcBorders>
              <w:top w:val="single" w:sz="2" w:space="0" w:color="000000"/>
              <w:left w:val="single" w:sz="2" w:space="0" w:color="000000"/>
              <w:bottom w:val="single" w:sz="2" w:space="0" w:color="000000"/>
              <w:right w:val="single" w:sz="2" w:space="0" w:color="000000"/>
            </w:tcBorders>
            <w:tcPrChange w:id="1482"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0E4D7959" w14:textId="51E93057" w:rsidR="00C8120A" w:rsidRDefault="00400C2F" w:rsidP="000E3E0B">
            <w:pPr>
              <w:rPr>
                <w:ins w:id="1483" w:author="Mathias Jönsson" w:date="2025-01-18T14:02:00Z" w16du:dateUtc="2025-01-18T03:02:00Z"/>
              </w:rPr>
            </w:pPr>
            <w:ins w:id="1484" w:author="Mathias Jönsson" w:date="2025-01-18T14:20:00Z" w16du:dateUtc="2025-01-18T03:20:00Z">
              <w:r>
                <w:t xml:space="preserve">Blin et al. </w:t>
              </w:r>
            </w:ins>
            <w:r>
              <w:fldChar w:fldCharType="begin"/>
            </w:r>
            <w:r w:rsidR="00240F6C">
              <w:instrText xml:space="preserve"> ADDIN ZOTERO_ITEM CSL_CITATION {"citationID":"lSFzNP3j","properties":{"formattedCitation":"\\super 75\\nosupersub{}","plainCitation":"75","noteIndex":0},"citationItems":[{"id":95,"uris":["http://zotero.org/users/local/Ts7jirce/items/6CCDG5HQ"],"itemData":{"id":95,"type":"article-journal","abstract":"Abstract\n            Microorganisms produce small bioactive compounds as part of their secondary or specialised metabolism. Often, such metabolites have antimicrobial, anticancer, antifungal, antiviral or other bio-activities and thus play an important role for applications in medicine and agriculture. In the past decade, genome mining has become a widely-used method to explore, access, and analyse the available biodiversity of these compounds. Since 2011, the ‘antibiotics and secondary metabolite analysis shell—antiSMASH’ (https://antismash.secondarymetabolites.org/) has supported researchers in their microbial genome mining tasks, both as a free to use web server and as a standalone tool under an OSI-approved open source licence. It is currently the most widely used tool for detecting and characterising biosynthetic gene clusters (BGCs) in archaea, bacteria, and fungi. Here, we present the updated version 7 of antiSMASH. antiSMASH 7 increases the number of supported cluster types from 71 to 81, as well as containing improvements in the areas of chemical structure prediction, enzymatic assembly-line visualisation and gene cluster regulation.","container-title":"Nucleic Acids Research","DOI":"10.1093/nar/gkad344","ISSN":"0305-1048, 1362-4962","issue":"W1","language":"en","license":"https://creativecommons.org/licenses/by/4.0/","page":"W46-W50","source":"DOI.org (Crossref)","title":"antiSMASH 7.0: new and improved predictions for detection, regulation, chemical structures and visualisation","title-short":"antiSMASH 7.0","volume":"51","author":[{"family":"Blin","given":"Kai"},{"family":"Shaw","given":"Simon"},{"family":"Augustijn","given":"Hannah E"},{"family":"Reitz","given":"Zachary L"},{"family":"Biermann","given":"Friederike"},{"family":"Alanjary","given":"Mohammad"},{"family":"Fetter","given":"Artem"},{"family":"Terlouw","given":"Barbara R"},{"family":"Metcalf","given":"William W"},{"family":"Helfrich","given":"Eric J N"},{"family":"van Wezel","given":"Gilles P"},{"family":"Medema","given":"Marnix H"},{"family":"Weber","given":"Tilmann"}],"issued":{"date-parts":[["2023",7,5]]}}}],"schema":"https://github.com/citation-style-language/schema/raw/master/csl-citation.json"} </w:instrText>
            </w:r>
            <w:r>
              <w:fldChar w:fldCharType="separate"/>
            </w:r>
            <w:r w:rsidR="00240F6C" w:rsidRPr="00240F6C">
              <w:rPr>
                <w:rFonts w:ascii="Cambria" w:hAnsi="Cambria" w:cs="Times New Roman"/>
                <w:vertAlign w:val="superscript"/>
              </w:rPr>
              <w:t>75</w:t>
            </w:r>
            <w:r>
              <w:fldChar w:fldCharType="end"/>
            </w:r>
          </w:p>
        </w:tc>
        <w:tc>
          <w:tcPr>
            <w:tcW w:w="2088" w:type="dxa"/>
            <w:tcBorders>
              <w:top w:val="single" w:sz="2" w:space="0" w:color="000000"/>
              <w:left w:val="single" w:sz="2" w:space="0" w:color="000000"/>
              <w:bottom w:val="single" w:sz="2" w:space="0" w:color="000000"/>
              <w:right w:val="single" w:sz="2" w:space="0" w:color="000000"/>
            </w:tcBorders>
            <w:tcPrChange w:id="1485"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4D350D58" w14:textId="01CB4243" w:rsidR="00C8120A" w:rsidRPr="0076239E" w:rsidRDefault="00400C2F" w:rsidP="000E3E0B">
            <w:pPr>
              <w:rPr>
                <w:ins w:id="1486" w:author="Mathias Jönsson" w:date="2025-01-18T14:02:00Z" w16du:dateUtc="2025-01-18T03:02:00Z"/>
              </w:rPr>
            </w:pPr>
            <w:ins w:id="1487" w:author="Mathias Jönsson" w:date="2025-01-18T14:21:00Z">
              <w:r w:rsidRPr="00400C2F">
                <w:fldChar w:fldCharType="begin"/>
              </w:r>
              <w:r w:rsidRPr="00400C2F">
                <w:instrText>HYPERLINK "https://antismash.secondarymetabolites.org/" \l "!/start"</w:instrText>
              </w:r>
              <w:r w:rsidRPr="00400C2F">
                <w:fldChar w:fldCharType="separate"/>
              </w:r>
              <w:proofErr w:type="spellStart"/>
              <w:r w:rsidRPr="00400C2F">
                <w:rPr>
                  <w:rStyle w:val="Hyperlink"/>
                </w:rPr>
                <w:t>antiSMASH</w:t>
              </w:r>
              <w:proofErr w:type="spellEnd"/>
              <w:r w:rsidRPr="00400C2F">
                <w:rPr>
                  <w:rStyle w:val="Hyperlink"/>
                </w:rPr>
                <w:t xml:space="preserve"> bacterial version</w:t>
              </w:r>
            </w:ins>
            <w:ins w:id="1488" w:author="Mathias Jönsson" w:date="2025-01-18T14:21:00Z" w16du:dateUtc="2025-01-18T03:21:00Z">
              <w:r w:rsidRPr="00400C2F">
                <w:fldChar w:fldCharType="end"/>
              </w:r>
            </w:ins>
          </w:p>
        </w:tc>
      </w:tr>
      <w:tr w:rsidR="000E3E0B" w:rsidRPr="000E3E0B" w:rsidDel="00795E09" w14:paraId="31CC6F8D" w14:textId="60F82E41" w:rsidTr="00C8120A">
        <w:trPr>
          <w:cantSplit/>
          <w:trHeight w:val="259"/>
          <w:del w:id="1489" w:author="Mathias Jönsson" w:date="2025-01-18T14:30:00Z"/>
          <w:trPrChange w:id="1490"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12" w:space="0" w:color="000000"/>
              <w:right w:val="single" w:sz="2" w:space="0" w:color="000000"/>
            </w:tcBorders>
            <w:tcPrChange w:id="1491" w:author="Mathias Jönsson" w:date="2025-01-18T14:04:00Z" w16du:dateUtc="2025-01-18T03:04:00Z">
              <w:tcPr>
                <w:tcW w:w="5238" w:type="dxa"/>
                <w:tcBorders>
                  <w:top w:val="single" w:sz="2" w:space="0" w:color="000000"/>
                  <w:left w:val="single" w:sz="2" w:space="0" w:color="000000"/>
                  <w:bottom w:val="single" w:sz="12" w:space="0" w:color="000000"/>
                  <w:right w:val="single" w:sz="2" w:space="0" w:color="000000"/>
                </w:tcBorders>
              </w:tcPr>
            </w:tcPrChange>
          </w:tcPr>
          <w:p w14:paraId="2275AFF3" w14:textId="44C322F5" w:rsidR="000E3E0B" w:rsidRPr="000E3E0B" w:rsidDel="00795E09" w:rsidRDefault="000E3E0B" w:rsidP="000E3E0B">
            <w:pPr>
              <w:spacing w:line="276" w:lineRule="auto"/>
              <w:rPr>
                <w:del w:id="1492" w:author="Mathias Jönsson" w:date="2025-01-18T14:30:00Z" w16du:dateUtc="2025-01-18T03:30:00Z"/>
              </w:rPr>
            </w:pPr>
          </w:p>
        </w:tc>
        <w:tc>
          <w:tcPr>
            <w:tcW w:w="2250" w:type="dxa"/>
            <w:tcBorders>
              <w:top w:val="single" w:sz="2" w:space="0" w:color="000000"/>
              <w:left w:val="single" w:sz="2" w:space="0" w:color="000000"/>
              <w:bottom w:val="single" w:sz="12" w:space="0" w:color="000000"/>
              <w:right w:val="single" w:sz="2" w:space="0" w:color="000000"/>
            </w:tcBorders>
            <w:tcPrChange w:id="1493" w:author="Mathias Jönsson" w:date="2025-01-18T14:04:00Z" w16du:dateUtc="2025-01-18T03:04:00Z">
              <w:tcPr>
                <w:tcW w:w="2250" w:type="dxa"/>
                <w:tcBorders>
                  <w:top w:val="single" w:sz="2" w:space="0" w:color="000000"/>
                  <w:left w:val="single" w:sz="2" w:space="0" w:color="000000"/>
                  <w:bottom w:val="single" w:sz="12" w:space="0" w:color="000000"/>
                  <w:right w:val="single" w:sz="2" w:space="0" w:color="000000"/>
                </w:tcBorders>
              </w:tcPr>
            </w:tcPrChange>
          </w:tcPr>
          <w:p w14:paraId="17EBD2EC" w14:textId="0D20F496" w:rsidR="000E3E0B" w:rsidRPr="000E3E0B" w:rsidDel="00795E09" w:rsidRDefault="000E3E0B" w:rsidP="000E3E0B">
            <w:pPr>
              <w:spacing w:line="276" w:lineRule="auto"/>
              <w:rPr>
                <w:del w:id="1494" w:author="Mathias Jönsson" w:date="2025-01-18T14:30:00Z" w16du:dateUtc="2025-01-18T03:30:00Z"/>
              </w:rPr>
            </w:pPr>
          </w:p>
        </w:tc>
        <w:tc>
          <w:tcPr>
            <w:tcW w:w="2088" w:type="dxa"/>
            <w:tcBorders>
              <w:top w:val="single" w:sz="2" w:space="0" w:color="000000"/>
              <w:left w:val="single" w:sz="2" w:space="0" w:color="000000"/>
              <w:bottom w:val="single" w:sz="12" w:space="0" w:color="000000"/>
              <w:right w:val="single" w:sz="2" w:space="0" w:color="000000"/>
            </w:tcBorders>
            <w:tcPrChange w:id="1495" w:author="Mathias Jönsson" w:date="2025-01-18T14:04:00Z" w16du:dateUtc="2025-01-18T03:04:00Z">
              <w:tcPr>
                <w:tcW w:w="2088" w:type="dxa"/>
                <w:tcBorders>
                  <w:top w:val="single" w:sz="2" w:space="0" w:color="000000"/>
                  <w:left w:val="single" w:sz="2" w:space="0" w:color="000000"/>
                  <w:bottom w:val="single" w:sz="12" w:space="0" w:color="000000"/>
                  <w:right w:val="single" w:sz="2" w:space="0" w:color="000000"/>
                </w:tcBorders>
              </w:tcPr>
            </w:tcPrChange>
          </w:tcPr>
          <w:p w14:paraId="4D0772D0" w14:textId="4453E154" w:rsidR="000E3E0B" w:rsidRPr="000E3E0B" w:rsidDel="00795E09" w:rsidRDefault="000E3E0B" w:rsidP="000E3E0B">
            <w:pPr>
              <w:spacing w:line="276" w:lineRule="auto"/>
              <w:rPr>
                <w:del w:id="1496" w:author="Mathias Jönsson" w:date="2025-01-18T14:30:00Z" w16du:dateUtc="2025-01-18T03:30:00Z"/>
              </w:rPr>
            </w:pPr>
          </w:p>
        </w:tc>
      </w:tr>
      <w:tr w:rsidR="000E3E0B" w:rsidRPr="000E3E0B" w14:paraId="5AFCE386" w14:textId="77777777" w:rsidTr="00C8120A">
        <w:trPr>
          <w:cantSplit/>
          <w:trHeight w:val="259"/>
          <w:trPrChange w:id="1497" w:author="Mathias Jönsson" w:date="2025-01-18T14:04:00Z" w16du:dateUtc="2025-01-18T03:04:00Z">
            <w:trPr>
              <w:cantSplit/>
              <w:trHeight w:val="259"/>
            </w:trPr>
          </w:trPrChange>
        </w:trPr>
        <w:tc>
          <w:tcPr>
            <w:tcW w:w="9576" w:type="dxa"/>
            <w:gridSpan w:val="3"/>
            <w:tcBorders>
              <w:top w:val="single" w:sz="12" w:space="0" w:color="000000"/>
              <w:left w:val="single" w:sz="2" w:space="0" w:color="000000"/>
              <w:bottom w:val="single" w:sz="12" w:space="0" w:color="000000"/>
              <w:right w:val="single" w:sz="2" w:space="0" w:color="000000"/>
            </w:tcBorders>
            <w:hideMark/>
            <w:tcPrChange w:id="1498" w:author="Mathias Jönsson" w:date="2025-01-18T14:04:00Z" w16du:dateUtc="2025-01-18T03:04:00Z">
              <w:tcPr>
                <w:tcW w:w="9576" w:type="dxa"/>
                <w:gridSpan w:val="3"/>
                <w:tcBorders>
                  <w:top w:val="single" w:sz="12" w:space="0" w:color="000000"/>
                  <w:left w:val="single" w:sz="2" w:space="0" w:color="000000"/>
                  <w:bottom w:val="single" w:sz="12" w:space="0" w:color="000000"/>
                  <w:right w:val="single" w:sz="2" w:space="0" w:color="000000"/>
                </w:tcBorders>
                <w:hideMark/>
              </w:tcPr>
            </w:tcPrChange>
          </w:tcPr>
          <w:p w14:paraId="0AE053D6" w14:textId="77777777" w:rsidR="000E3E0B" w:rsidRPr="000E3E0B" w:rsidRDefault="000E3E0B" w:rsidP="000E3E0B">
            <w:pPr>
              <w:spacing w:line="276" w:lineRule="auto"/>
            </w:pPr>
            <w:r w:rsidRPr="000E3E0B">
              <w:t>Other</w:t>
            </w:r>
          </w:p>
        </w:tc>
      </w:tr>
      <w:tr w:rsidR="000E3E0B" w:rsidRPr="000E3E0B" w14:paraId="0DFA199E" w14:textId="77777777" w:rsidTr="00C8120A">
        <w:trPr>
          <w:cantSplit/>
          <w:trHeight w:val="259"/>
          <w:trPrChange w:id="1499" w:author="Mathias Jönsson" w:date="2025-01-18T14:04:00Z" w16du:dateUtc="2025-01-18T03:04:00Z">
            <w:trPr>
              <w:cantSplit/>
              <w:trHeight w:val="259"/>
            </w:trPr>
          </w:trPrChange>
        </w:trPr>
        <w:tc>
          <w:tcPr>
            <w:tcW w:w="5238" w:type="dxa"/>
            <w:tcBorders>
              <w:top w:val="single" w:sz="12" w:space="0" w:color="000000"/>
              <w:left w:val="single" w:sz="2" w:space="0" w:color="000000"/>
              <w:bottom w:val="single" w:sz="2" w:space="0" w:color="000000"/>
              <w:right w:val="single" w:sz="2" w:space="0" w:color="000000"/>
            </w:tcBorders>
            <w:tcPrChange w:id="1500" w:author="Mathias Jönsson" w:date="2025-01-18T14:04:00Z" w16du:dateUtc="2025-01-18T03:04:00Z">
              <w:tcPr>
                <w:tcW w:w="5238" w:type="dxa"/>
                <w:tcBorders>
                  <w:top w:val="single" w:sz="12" w:space="0" w:color="000000"/>
                  <w:left w:val="single" w:sz="2" w:space="0" w:color="000000"/>
                  <w:bottom w:val="single" w:sz="2" w:space="0" w:color="000000"/>
                  <w:right w:val="single" w:sz="2" w:space="0" w:color="000000"/>
                </w:tcBorders>
              </w:tcPr>
            </w:tcPrChange>
          </w:tcPr>
          <w:p w14:paraId="32B18105" w14:textId="77777777" w:rsidR="000E3E0B" w:rsidRPr="000E3E0B" w:rsidRDefault="000E3E0B" w:rsidP="000E3E0B">
            <w:pPr>
              <w:spacing w:line="276" w:lineRule="auto"/>
            </w:pPr>
          </w:p>
        </w:tc>
        <w:tc>
          <w:tcPr>
            <w:tcW w:w="2250" w:type="dxa"/>
            <w:tcBorders>
              <w:top w:val="single" w:sz="12" w:space="0" w:color="000000"/>
              <w:left w:val="single" w:sz="2" w:space="0" w:color="000000"/>
              <w:bottom w:val="single" w:sz="2" w:space="0" w:color="000000"/>
              <w:right w:val="single" w:sz="2" w:space="0" w:color="000000"/>
            </w:tcBorders>
            <w:tcPrChange w:id="1501" w:author="Mathias Jönsson" w:date="2025-01-18T14:04:00Z" w16du:dateUtc="2025-01-18T03:04:00Z">
              <w:tcPr>
                <w:tcW w:w="2250" w:type="dxa"/>
                <w:tcBorders>
                  <w:top w:val="single" w:sz="12" w:space="0" w:color="000000"/>
                  <w:left w:val="single" w:sz="2" w:space="0" w:color="000000"/>
                  <w:bottom w:val="single" w:sz="2" w:space="0" w:color="000000"/>
                  <w:right w:val="single" w:sz="2" w:space="0" w:color="000000"/>
                </w:tcBorders>
              </w:tcPr>
            </w:tcPrChange>
          </w:tcPr>
          <w:p w14:paraId="5EAF6186" w14:textId="77777777" w:rsidR="000E3E0B" w:rsidRPr="000E3E0B" w:rsidRDefault="000E3E0B" w:rsidP="000E3E0B">
            <w:pPr>
              <w:spacing w:line="276" w:lineRule="auto"/>
            </w:pPr>
          </w:p>
        </w:tc>
        <w:tc>
          <w:tcPr>
            <w:tcW w:w="2088" w:type="dxa"/>
            <w:tcBorders>
              <w:top w:val="single" w:sz="12" w:space="0" w:color="000000"/>
              <w:left w:val="single" w:sz="2" w:space="0" w:color="000000"/>
              <w:bottom w:val="single" w:sz="2" w:space="0" w:color="000000"/>
              <w:right w:val="single" w:sz="2" w:space="0" w:color="000000"/>
            </w:tcBorders>
            <w:tcPrChange w:id="1502" w:author="Mathias Jönsson" w:date="2025-01-18T14:04:00Z" w16du:dateUtc="2025-01-18T03:04:00Z">
              <w:tcPr>
                <w:tcW w:w="2088" w:type="dxa"/>
                <w:tcBorders>
                  <w:top w:val="single" w:sz="12" w:space="0" w:color="000000"/>
                  <w:left w:val="single" w:sz="2" w:space="0" w:color="000000"/>
                  <w:bottom w:val="single" w:sz="2" w:space="0" w:color="000000"/>
                  <w:right w:val="single" w:sz="2" w:space="0" w:color="000000"/>
                </w:tcBorders>
              </w:tcPr>
            </w:tcPrChange>
          </w:tcPr>
          <w:p w14:paraId="093D412D" w14:textId="77777777" w:rsidR="000E3E0B" w:rsidRPr="000E3E0B" w:rsidRDefault="000E3E0B" w:rsidP="000E3E0B">
            <w:pPr>
              <w:spacing w:line="276" w:lineRule="auto"/>
            </w:pPr>
          </w:p>
        </w:tc>
      </w:tr>
      <w:tr w:rsidR="000E3E0B" w:rsidRPr="000E3E0B" w14:paraId="6BCA7318" w14:textId="77777777" w:rsidTr="00C8120A">
        <w:trPr>
          <w:cantSplit/>
          <w:trHeight w:val="259"/>
          <w:trPrChange w:id="1503"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504"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4EB573B3"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505"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222487CD"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506"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6E7A7AEB" w14:textId="77777777" w:rsidR="000E3E0B" w:rsidRPr="000E3E0B" w:rsidRDefault="000E3E0B" w:rsidP="000E3E0B">
            <w:pPr>
              <w:spacing w:line="276" w:lineRule="auto"/>
            </w:pPr>
          </w:p>
        </w:tc>
      </w:tr>
      <w:tr w:rsidR="000E3E0B" w:rsidRPr="000E3E0B" w14:paraId="0EFF1C1C" w14:textId="77777777" w:rsidTr="00C8120A">
        <w:trPr>
          <w:cantSplit/>
          <w:trHeight w:val="259"/>
          <w:trPrChange w:id="1507"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508"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50AE44F2"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509"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4897E10A"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510"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05A11068" w14:textId="77777777" w:rsidR="000E3E0B" w:rsidRPr="000E3E0B" w:rsidRDefault="000E3E0B" w:rsidP="000E3E0B">
            <w:pPr>
              <w:spacing w:line="276" w:lineRule="auto"/>
            </w:pPr>
          </w:p>
        </w:tc>
      </w:tr>
      <w:tr w:rsidR="000E3E0B" w:rsidRPr="000E3E0B" w14:paraId="76E4538C" w14:textId="77777777" w:rsidTr="00C8120A">
        <w:trPr>
          <w:cantSplit/>
          <w:trHeight w:val="259"/>
          <w:trPrChange w:id="1511"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2" w:space="0" w:color="000000"/>
              <w:right w:val="single" w:sz="2" w:space="0" w:color="000000"/>
            </w:tcBorders>
            <w:tcPrChange w:id="1512" w:author="Mathias Jönsson" w:date="2025-01-18T14:04:00Z" w16du:dateUtc="2025-01-18T03:04:00Z">
              <w:tcPr>
                <w:tcW w:w="5238" w:type="dxa"/>
                <w:tcBorders>
                  <w:top w:val="single" w:sz="2" w:space="0" w:color="000000"/>
                  <w:left w:val="single" w:sz="2" w:space="0" w:color="000000"/>
                  <w:bottom w:val="single" w:sz="2" w:space="0" w:color="000000"/>
                  <w:right w:val="single" w:sz="2" w:space="0" w:color="000000"/>
                </w:tcBorders>
              </w:tcPr>
            </w:tcPrChange>
          </w:tcPr>
          <w:p w14:paraId="6BE605BB"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2" w:space="0" w:color="000000"/>
              <w:right w:val="single" w:sz="2" w:space="0" w:color="000000"/>
            </w:tcBorders>
            <w:tcPrChange w:id="1513" w:author="Mathias Jönsson" w:date="2025-01-18T14:04:00Z" w16du:dateUtc="2025-01-18T03:04:00Z">
              <w:tcPr>
                <w:tcW w:w="2250" w:type="dxa"/>
                <w:tcBorders>
                  <w:top w:val="single" w:sz="2" w:space="0" w:color="000000"/>
                  <w:left w:val="single" w:sz="2" w:space="0" w:color="000000"/>
                  <w:bottom w:val="single" w:sz="2" w:space="0" w:color="000000"/>
                  <w:right w:val="single" w:sz="2" w:space="0" w:color="000000"/>
                </w:tcBorders>
              </w:tcPr>
            </w:tcPrChange>
          </w:tcPr>
          <w:p w14:paraId="7276D389"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2" w:space="0" w:color="000000"/>
              <w:right w:val="single" w:sz="2" w:space="0" w:color="000000"/>
            </w:tcBorders>
            <w:tcPrChange w:id="1514" w:author="Mathias Jönsson" w:date="2025-01-18T14:04:00Z" w16du:dateUtc="2025-01-18T03:04:00Z">
              <w:tcPr>
                <w:tcW w:w="2088" w:type="dxa"/>
                <w:tcBorders>
                  <w:top w:val="single" w:sz="2" w:space="0" w:color="000000"/>
                  <w:left w:val="single" w:sz="2" w:space="0" w:color="000000"/>
                  <w:bottom w:val="single" w:sz="2" w:space="0" w:color="000000"/>
                  <w:right w:val="single" w:sz="2" w:space="0" w:color="000000"/>
                </w:tcBorders>
              </w:tcPr>
            </w:tcPrChange>
          </w:tcPr>
          <w:p w14:paraId="539E31AB" w14:textId="77777777" w:rsidR="000E3E0B" w:rsidRPr="000E3E0B" w:rsidRDefault="000E3E0B" w:rsidP="000E3E0B">
            <w:pPr>
              <w:spacing w:line="276" w:lineRule="auto"/>
            </w:pPr>
          </w:p>
        </w:tc>
      </w:tr>
      <w:tr w:rsidR="000E3E0B" w:rsidRPr="000E3E0B" w14:paraId="2919614F" w14:textId="77777777" w:rsidTr="00C8120A">
        <w:trPr>
          <w:cantSplit/>
          <w:trHeight w:val="259"/>
          <w:trPrChange w:id="1515" w:author="Mathias Jönsson" w:date="2025-01-18T14:04:00Z" w16du:dateUtc="2025-01-18T03:04:00Z">
            <w:trPr>
              <w:cantSplit/>
              <w:trHeight w:val="259"/>
            </w:trPr>
          </w:trPrChange>
        </w:trPr>
        <w:tc>
          <w:tcPr>
            <w:tcW w:w="5238" w:type="dxa"/>
            <w:tcBorders>
              <w:top w:val="single" w:sz="2" w:space="0" w:color="000000"/>
              <w:left w:val="single" w:sz="2" w:space="0" w:color="000000"/>
              <w:bottom w:val="single" w:sz="12" w:space="0" w:color="000000"/>
              <w:right w:val="single" w:sz="2" w:space="0" w:color="000000"/>
            </w:tcBorders>
            <w:tcPrChange w:id="1516" w:author="Mathias Jönsson" w:date="2025-01-18T14:04:00Z" w16du:dateUtc="2025-01-18T03:04:00Z">
              <w:tcPr>
                <w:tcW w:w="5238" w:type="dxa"/>
                <w:tcBorders>
                  <w:top w:val="single" w:sz="2" w:space="0" w:color="000000"/>
                  <w:left w:val="single" w:sz="2" w:space="0" w:color="000000"/>
                  <w:bottom w:val="single" w:sz="12" w:space="0" w:color="000000"/>
                  <w:right w:val="single" w:sz="2" w:space="0" w:color="000000"/>
                </w:tcBorders>
              </w:tcPr>
            </w:tcPrChange>
          </w:tcPr>
          <w:p w14:paraId="30660750" w14:textId="77777777" w:rsidR="000E3E0B" w:rsidRPr="000E3E0B" w:rsidRDefault="000E3E0B" w:rsidP="000E3E0B">
            <w:pPr>
              <w:spacing w:line="276" w:lineRule="auto"/>
            </w:pPr>
          </w:p>
        </w:tc>
        <w:tc>
          <w:tcPr>
            <w:tcW w:w="2250" w:type="dxa"/>
            <w:tcBorders>
              <w:top w:val="single" w:sz="2" w:space="0" w:color="000000"/>
              <w:left w:val="single" w:sz="2" w:space="0" w:color="000000"/>
              <w:bottom w:val="single" w:sz="12" w:space="0" w:color="000000"/>
              <w:right w:val="single" w:sz="2" w:space="0" w:color="000000"/>
            </w:tcBorders>
            <w:tcPrChange w:id="1517" w:author="Mathias Jönsson" w:date="2025-01-18T14:04:00Z" w16du:dateUtc="2025-01-18T03:04:00Z">
              <w:tcPr>
                <w:tcW w:w="2250" w:type="dxa"/>
                <w:tcBorders>
                  <w:top w:val="single" w:sz="2" w:space="0" w:color="000000"/>
                  <w:left w:val="single" w:sz="2" w:space="0" w:color="000000"/>
                  <w:bottom w:val="single" w:sz="12" w:space="0" w:color="000000"/>
                  <w:right w:val="single" w:sz="2" w:space="0" w:color="000000"/>
                </w:tcBorders>
              </w:tcPr>
            </w:tcPrChange>
          </w:tcPr>
          <w:p w14:paraId="55335FCD" w14:textId="77777777" w:rsidR="000E3E0B" w:rsidRPr="000E3E0B" w:rsidRDefault="000E3E0B" w:rsidP="000E3E0B">
            <w:pPr>
              <w:spacing w:line="276" w:lineRule="auto"/>
            </w:pPr>
          </w:p>
        </w:tc>
        <w:tc>
          <w:tcPr>
            <w:tcW w:w="2088" w:type="dxa"/>
            <w:tcBorders>
              <w:top w:val="single" w:sz="2" w:space="0" w:color="000000"/>
              <w:left w:val="single" w:sz="2" w:space="0" w:color="000000"/>
              <w:bottom w:val="single" w:sz="12" w:space="0" w:color="000000"/>
              <w:right w:val="single" w:sz="2" w:space="0" w:color="000000"/>
            </w:tcBorders>
            <w:tcPrChange w:id="1518" w:author="Mathias Jönsson" w:date="2025-01-18T14:04:00Z" w16du:dateUtc="2025-01-18T03:04:00Z">
              <w:tcPr>
                <w:tcW w:w="2088" w:type="dxa"/>
                <w:tcBorders>
                  <w:top w:val="single" w:sz="2" w:space="0" w:color="000000"/>
                  <w:left w:val="single" w:sz="2" w:space="0" w:color="000000"/>
                  <w:bottom w:val="single" w:sz="12" w:space="0" w:color="000000"/>
                  <w:right w:val="single" w:sz="2" w:space="0" w:color="000000"/>
                </w:tcBorders>
              </w:tcPr>
            </w:tcPrChange>
          </w:tcPr>
          <w:p w14:paraId="2EEF3036" w14:textId="77777777" w:rsidR="000E3E0B" w:rsidRPr="000E3E0B" w:rsidRDefault="000E3E0B" w:rsidP="000E3E0B">
            <w:pPr>
              <w:spacing w:line="276" w:lineRule="auto"/>
            </w:pPr>
          </w:p>
        </w:tc>
      </w:tr>
    </w:tbl>
    <w:p w14:paraId="11B96395" w14:textId="77777777" w:rsidR="00771955" w:rsidRDefault="00771955" w:rsidP="00771955">
      <w:pPr>
        <w:rPr>
          <w:ins w:id="1519" w:author="Mathias Jönsson" w:date="2025-01-18T14:40:00Z" w16du:dateUtc="2025-01-18T03:40:00Z"/>
        </w:rPr>
      </w:pPr>
    </w:p>
    <w:p w14:paraId="5E7B3D36" w14:textId="4E01FE9D" w:rsidR="00240F6C" w:rsidRPr="00771955" w:rsidRDefault="00240F6C">
      <w:pPr>
        <w:pStyle w:val="Heading2"/>
        <w:pPrChange w:id="1520" w:author="Mathias Jönsson" w:date="2025-01-18T14:40:00Z" w16du:dateUtc="2025-01-18T03:40:00Z">
          <w:pPr>
            <w:pStyle w:val="Heading3"/>
          </w:pPr>
        </w:pPrChange>
      </w:pPr>
      <w:ins w:id="1521" w:author="Mathias Jönsson" w:date="2025-01-18T14:40:00Z" w16du:dateUtc="2025-01-18T03:40:00Z">
        <w:r>
          <w:t>Method details</w:t>
        </w:r>
      </w:ins>
    </w:p>
    <w:p w14:paraId="005DA3A0" w14:textId="3EA8A29F" w:rsidR="004E1CDA" w:rsidRDefault="004E1CDA" w:rsidP="004E1CDA">
      <w:pPr>
        <w:pStyle w:val="Heading3"/>
      </w:pPr>
      <w:r>
        <w:t>RNA extraction and library preparation</w:t>
      </w:r>
    </w:p>
    <w:p w14:paraId="235AD34B" w14:textId="23C713B2" w:rsidR="004E1CDA" w:rsidRDefault="004E1CDA" w:rsidP="004E1CDA">
      <w:pPr>
        <w:rPr>
          <w:sz w:val="24"/>
          <w:szCs w:val="24"/>
        </w:rPr>
      </w:pPr>
      <w:r>
        <w:rPr>
          <w:sz w:val="24"/>
          <w:szCs w:val="24"/>
        </w:rPr>
        <w:t xml:space="preserve">We assessed </w:t>
      </w:r>
      <w:r>
        <w:rPr>
          <w:i/>
          <w:sz w:val="24"/>
          <w:szCs w:val="24"/>
        </w:rPr>
        <w:t xml:space="preserve">S. </w:t>
      </w:r>
      <w:proofErr w:type="spellStart"/>
      <w:r>
        <w:rPr>
          <w:i/>
          <w:sz w:val="24"/>
          <w:szCs w:val="24"/>
        </w:rPr>
        <w:t>albidoflavus</w:t>
      </w:r>
      <w:proofErr w:type="spellEnd"/>
      <w:r>
        <w:rPr>
          <w:sz w:val="24"/>
          <w:szCs w:val="24"/>
        </w:rPr>
        <w:t xml:space="preserve"> activity across various environmental and nutritional factors using </w:t>
      </w:r>
      <w:proofErr w:type="spellStart"/>
      <w:r>
        <w:rPr>
          <w:sz w:val="24"/>
          <w:szCs w:val="24"/>
        </w:rPr>
        <w:t>Biolog</w:t>
      </w:r>
      <w:proofErr w:type="spellEnd"/>
      <w:r>
        <w:rPr>
          <w:sz w:val="24"/>
          <w:szCs w:val="24"/>
        </w:rPr>
        <w:t xml:space="preserve"> microplates. Based on the metabolic activities observed, we identified the most promising conditions that supported robust growth and activated diverse metabolic pathways (</w:t>
      </w:r>
      <w:del w:id="1522" w:author="Mathias Jönsson" w:date="2025-01-19T07:59:00Z" w16du:dateUtc="2025-01-18T20:59:00Z">
        <w:r w:rsidDel="009C7DA8">
          <w:rPr>
            <w:sz w:val="24"/>
            <w:szCs w:val="24"/>
          </w:rPr>
          <w:delText xml:space="preserve">Supplementary </w:delText>
        </w:r>
      </w:del>
      <w:r>
        <w:rPr>
          <w:sz w:val="24"/>
          <w:szCs w:val="24"/>
        </w:rPr>
        <w:t xml:space="preserve">Table </w:t>
      </w:r>
      <w:ins w:id="1523" w:author="Mathias Jönsson" w:date="2025-01-19T07:59:00Z" w16du:dateUtc="2025-01-18T20:59:00Z">
        <w:r w:rsidR="009C7DA8">
          <w:rPr>
            <w:sz w:val="24"/>
            <w:szCs w:val="24"/>
          </w:rPr>
          <w:t>S</w:t>
        </w:r>
      </w:ins>
      <w:ins w:id="1524" w:author="Mathias Jönsson" w:date="2025-01-19T09:42:00Z" w16du:dateUtc="2025-01-18T22:42:00Z">
        <w:r w:rsidR="00771C4E">
          <w:rPr>
            <w:sz w:val="24"/>
            <w:szCs w:val="24"/>
          </w:rPr>
          <w:t>1.</w:t>
        </w:r>
      </w:ins>
      <w:del w:id="1525" w:author="Mathias Jönsson" w:date="2025-01-19T09:11:00Z" w16du:dateUtc="2025-01-18T22:11:00Z">
        <w:r w:rsidDel="00231B05">
          <w:rPr>
            <w:sz w:val="24"/>
            <w:szCs w:val="24"/>
          </w:rPr>
          <w:delText>1.</w:delText>
        </w:r>
      </w:del>
      <w:r>
        <w:rPr>
          <w:sz w:val="24"/>
          <w:szCs w:val="24"/>
        </w:rPr>
        <w:t xml:space="preserve">1). Next, we imitated these favorable conditions during our </w:t>
      </w:r>
      <w:r>
        <w:rPr>
          <w:i/>
          <w:sz w:val="24"/>
          <w:szCs w:val="24"/>
        </w:rPr>
        <w:t xml:space="preserve">S. </w:t>
      </w:r>
      <w:proofErr w:type="spellStart"/>
      <w:r>
        <w:rPr>
          <w:i/>
          <w:sz w:val="24"/>
          <w:szCs w:val="24"/>
        </w:rPr>
        <w:t>albidoflavus</w:t>
      </w:r>
      <w:proofErr w:type="spellEnd"/>
      <w:r>
        <w:rPr>
          <w:i/>
          <w:sz w:val="24"/>
          <w:szCs w:val="24"/>
        </w:rPr>
        <w:t xml:space="preserve"> </w:t>
      </w:r>
      <w:r>
        <w:rPr>
          <w:sz w:val="24"/>
          <w:szCs w:val="24"/>
        </w:rPr>
        <w:t xml:space="preserve">culturing process for subsequent RNA extraction. We grew </w:t>
      </w:r>
      <w:r>
        <w:rPr>
          <w:i/>
          <w:sz w:val="24"/>
          <w:szCs w:val="24"/>
        </w:rPr>
        <w:t xml:space="preserve">S. </w:t>
      </w:r>
      <w:proofErr w:type="spellStart"/>
      <w:r>
        <w:rPr>
          <w:i/>
          <w:sz w:val="24"/>
          <w:szCs w:val="24"/>
        </w:rPr>
        <w:t>albidoflavus</w:t>
      </w:r>
      <w:proofErr w:type="spellEnd"/>
      <w:r>
        <w:rPr>
          <w:sz w:val="24"/>
          <w:szCs w:val="24"/>
        </w:rPr>
        <w:t xml:space="preserve"> and extracted RNA from 211 samples, each with at least one biological replicate, under 83 unique growth conditions. These conditions included supplemented minimal media with different carbon sources, salinity, pH, and temperature stresses, genome-reduced strain (up to 10 endogenous BGCs deleted), and heterologous expression of actinorhodin BGC.</w:t>
      </w:r>
    </w:p>
    <w:p w14:paraId="6E68B77E" w14:textId="244BAACC" w:rsidR="004E1CDA" w:rsidRDefault="004E1CDA" w:rsidP="004E1CDA">
      <w:pPr>
        <w:rPr>
          <w:sz w:val="24"/>
          <w:szCs w:val="24"/>
        </w:rPr>
      </w:pPr>
      <w:r>
        <w:rPr>
          <w:sz w:val="24"/>
          <w:szCs w:val="24"/>
        </w:rPr>
        <w:t xml:space="preserve">Genome-reduced strains were obtained by deleting 10 BGCs from </w:t>
      </w:r>
      <w:r>
        <w:rPr>
          <w:i/>
          <w:sz w:val="24"/>
          <w:szCs w:val="24"/>
        </w:rPr>
        <w:t xml:space="preserve">S. </w:t>
      </w:r>
      <w:proofErr w:type="spellStart"/>
      <w:r>
        <w:rPr>
          <w:i/>
          <w:sz w:val="24"/>
          <w:szCs w:val="24"/>
        </w:rPr>
        <w:t>albidoflavus</w:t>
      </w:r>
      <w:proofErr w:type="spellEnd"/>
      <w:r>
        <w:rPr>
          <w:sz w:val="24"/>
          <w:szCs w:val="24"/>
        </w:rPr>
        <w:t xml:space="preserve"> parental strain using CRISPR-Cas9</w:t>
      </w:r>
      <w:r>
        <w:rPr>
          <w:sz w:val="24"/>
          <w:szCs w:val="24"/>
        </w:rPr>
        <w:fldChar w:fldCharType="begin"/>
      </w:r>
      <w:r w:rsidR="00240F6C">
        <w:rPr>
          <w:sz w:val="24"/>
          <w:szCs w:val="24"/>
        </w:rPr>
        <w:instrText xml:space="preserve"> ADDIN ZOTERO_ITEM CSL_CITATION {"citationID":"NvLqdCA5","properties":{"formattedCitation":"\\super 76\\nosupersub{}","plainCitation":"76","noteIndex":0},"citationItems":[{"id":61,"uris":["http://zotero.org/users/local/Ts7jirce/items/WKRQEFFT"],"itemData":{"id":61,"type":"article-journal","container-title":"Nature Protocols","DOI":"10.1038/s41596-020-0339-z","ISSN":"1754-2189, 1750-2799","issue":"8","journalAbbreviation":"Nat Protoc","language":"en","page":"2470-2502","source":"DOI.org (Crossref)","title":"CRISPR–Cas9, CRISPRi and CRISPR-BEST-mediated genetic manipulation in streptomycetes","volume":"15","author":[{"family":"Tong","given":"Yaojun"},{"family":"Whitford","given":"Christopher M."},{"family":"Blin","given":"Kai"},{"family":"Jørgensen","given":"Tue S."},{"family":"Weber","given":"Tilmann"},{"family":"Lee","given":"Sang Yup"}],"issued":{"date-parts":[["2020",8]]}}}],"schema":"https://github.com/citation-style-language/schema/raw/master/csl-citation.json"} </w:instrText>
      </w:r>
      <w:r>
        <w:rPr>
          <w:sz w:val="24"/>
          <w:szCs w:val="24"/>
        </w:rPr>
        <w:fldChar w:fldCharType="separate"/>
      </w:r>
      <w:r w:rsidR="00240F6C" w:rsidRPr="00240F6C">
        <w:rPr>
          <w:sz w:val="24"/>
          <w:vertAlign w:val="superscript"/>
        </w:rPr>
        <w:t>76</w:t>
      </w:r>
      <w:r>
        <w:rPr>
          <w:sz w:val="24"/>
          <w:szCs w:val="24"/>
        </w:rPr>
        <w:fldChar w:fldCharType="end"/>
      </w:r>
      <w:r>
        <w:rPr>
          <w:sz w:val="24"/>
          <w:szCs w:val="24"/>
        </w:rPr>
        <w:t xml:space="preserve"> or CASCADE-Cas3 systems</w:t>
      </w:r>
      <w:r>
        <w:rPr>
          <w:sz w:val="24"/>
          <w:szCs w:val="24"/>
        </w:rPr>
        <w:fldChar w:fldCharType="begin"/>
      </w:r>
      <w:r w:rsidR="00240F6C">
        <w:rPr>
          <w:sz w:val="24"/>
          <w:szCs w:val="24"/>
        </w:rPr>
        <w:instrText xml:space="preserve"> ADDIN ZOTERO_ITEM CSL_CITATION {"citationID":"0KPyWmzH","properties":{"formattedCitation":"\\super 77\\nosupersub{}","plainCitation":"77","noteIndex":0},"citationItems":[{"id":63,"uris":["http://zotero.org/users/local/Ts7jirce/items/QR2N3L3B"],"itemData":{"id":63,"type":"article","abstract":"Abstract\n          \n            Type I CRISPR systems are widespread in bacteria and archaea. The main differences compared to more widely applied type II systems are multi-effector CASCADE needed for crRNA processing and target recognition, as well as the processive nature of the hallmark nuclease Cas3. Given the widespread nature of type I systems, the processive nature of Cas3, as well as the recombinogenic overhangs created by Cas3, we hypothesized that Cas3 would be uniquely positioned to enable efficient genome engineering in streptomycetes. Here, we report a new type I based CRISPR genome engineering tool for streptomycetes. The plasmid system, called pCRISPR-Cas3, utilizes a compact type I-C CRISPR system and enables highly efficient genome engineering. pCRISPR-Cas3, outperforms pCRISPR-Cas9 and facilitates targeted and random sized deletions, as well as substitutions of large genomic regions such as biosynthetic gene clusters. Without additional modifications, pCRISPR-Cas3 enabled genome engineering in several\n            Streptomyces\n            species at high efficiencies.","DOI":"10.1101/2023.05.09.539971","language":"en","source":"Synthetic Biology","title":"CASCADE-Cas3 Enables Highly Efficient Genome Engineering in &lt;i&gt;Streptomyces&lt;/i&gt; Species","URL":"http://biorxiv.org/lookup/doi/10.1101/2023.05.09.539971","author":[{"family":"Whitford","given":"Christopher M."},{"family":"Gockel","given":"Peter"},{"family":"Faurdal","given":"David"},{"family":"Gren","given":"Tetiana"},{"family":"Sigrist","given":"Renata"},{"family":"Weber","given":"Tilmann"}],"accessed":{"date-parts":[["2024",8,22]]},"issued":{"date-parts":[["2023",5,9]]}}}],"schema":"https://github.com/citation-style-language/schema/raw/master/csl-citation.json"} </w:instrText>
      </w:r>
      <w:r>
        <w:rPr>
          <w:sz w:val="24"/>
          <w:szCs w:val="24"/>
        </w:rPr>
        <w:fldChar w:fldCharType="separate"/>
      </w:r>
      <w:r w:rsidR="00240F6C" w:rsidRPr="00240F6C">
        <w:rPr>
          <w:sz w:val="24"/>
          <w:vertAlign w:val="superscript"/>
        </w:rPr>
        <w:t>77</w:t>
      </w:r>
      <w:r>
        <w:rPr>
          <w:sz w:val="24"/>
          <w:szCs w:val="24"/>
        </w:rPr>
        <w:fldChar w:fldCharType="end"/>
      </w:r>
      <w:r>
        <w:rPr>
          <w:sz w:val="24"/>
          <w:szCs w:val="24"/>
        </w:rPr>
        <w:t>. Additionally, actinorhodin BGC was integrated via conjugation into the chromosome of parental and genome reduced hosts.</w:t>
      </w:r>
    </w:p>
    <w:p w14:paraId="42543D6E" w14:textId="77777777" w:rsidR="004E1CDA" w:rsidRDefault="004E1CDA" w:rsidP="004E1CDA">
      <w:pPr>
        <w:rPr>
          <w:sz w:val="24"/>
          <w:szCs w:val="24"/>
        </w:rPr>
      </w:pPr>
    </w:p>
    <w:p w14:paraId="34C58B17" w14:textId="7FA746BF" w:rsidR="004E1CDA" w:rsidRDefault="00000000" w:rsidP="004E1CDA">
      <w:pPr>
        <w:rPr>
          <w:sz w:val="24"/>
          <w:szCs w:val="24"/>
        </w:rPr>
      </w:pPr>
      <w:sdt>
        <w:sdtPr>
          <w:tag w:val="goog_rdk_8"/>
          <w:id w:val="-2104096861"/>
        </w:sdtPr>
        <w:sdtContent>
          <w:r w:rsidR="004E1CDA">
            <w:rPr>
              <w:sz w:val="24"/>
              <w:szCs w:val="24"/>
            </w:rPr>
            <w:t xml:space="preserve">For cultivation of </w:t>
          </w:r>
        </w:sdtContent>
      </w:sdt>
      <w:r w:rsidR="004E1CDA">
        <w:rPr>
          <w:i/>
          <w:sz w:val="24"/>
          <w:szCs w:val="24"/>
        </w:rPr>
        <w:t xml:space="preserve">S. </w:t>
      </w:r>
      <w:proofErr w:type="spellStart"/>
      <w:r w:rsidR="004E1CDA">
        <w:rPr>
          <w:i/>
          <w:sz w:val="24"/>
          <w:szCs w:val="24"/>
        </w:rPr>
        <w:t>albidoflavus</w:t>
      </w:r>
      <w:proofErr w:type="spellEnd"/>
      <w:r w:rsidR="004E1CDA">
        <w:rPr>
          <w:i/>
          <w:sz w:val="24"/>
          <w:szCs w:val="24"/>
        </w:rPr>
        <w:t xml:space="preserve"> </w:t>
      </w:r>
      <w:r w:rsidR="004E1CDA">
        <w:rPr>
          <w:sz w:val="24"/>
          <w:szCs w:val="24"/>
        </w:rPr>
        <w:t>strains</w:t>
      </w:r>
      <w:r w:rsidR="004E1CDA" w:rsidRPr="00CE2BAF">
        <w:rPr>
          <w:sz w:val="24"/>
          <w:szCs w:val="24"/>
        </w:rPr>
        <w:t xml:space="preserve">, spore suspension was obtained from 5-7 days of sporulated MS plates, as described in Tong et al. </w:t>
      </w:r>
      <w:r w:rsidR="004E1CDA">
        <w:rPr>
          <w:sz w:val="24"/>
          <w:szCs w:val="24"/>
        </w:rPr>
        <w:fldChar w:fldCharType="begin"/>
      </w:r>
      <w:r w:rsidR="00240F6C">
        <w:rPr>
          <w:sz w:val="24"/>
          <w:szCs w:val="24"/>
        </w:rPr>
        <w:instrText xml:space="preserve"> ADDIN ZOTERO_ITEM CSL_CITATION {"citationID":"oqbzHp6V","properties":{"formattedCitation":"\\super 76\\nosupersub{}","plainCitation":"76","noteIndex":0},"citationItems":[{"id":61,"uris":["http://zotero.org/users/local/Ts7jirce/items/WKRQEFFT"],"itemData":{"id":61,"type":"article-journal","container-title":"Nature Protocols","DOI":"10.1038/s41596-020-0339-z","ISSN":"1754-2189, 1750-2799","issue":"8","journalAbbreviation":"Nat Protoc","language":"en","page":"2470-2502","source":"DOI.org (Crossref)","title":"CRISPR–Cas9, CRISPRi and CRISPR-BEST-mediated genetic manipulation in streptomycetes","volume":"15","author":[{"family":"Tong","given":"Yaojun"},{"family":"Whitford","given":"Christopher M."},{"family":"Blin","given":"Kai"},{"family":"Jørgensen","given":"Tue S."},{"family":"Weber","given":"Tilmann"},{"family":"Lee","given":"Sang Yup"}],"issued":{"date-parts":[["2020",8]]}}}],"schema":"https://github.com/citation-style-language/schema/raw/master/csl-citation.json"} </w:instrText>
      </w:r>
      <w:r w:rsidR="004E1CDA">
        <w:rPr>
          <w:sz w:val="24"/>
          <w:szCs w:val="24"/>
        </w:rPr>
        <w:fldChar w:fldCharType="separate"/>
      </w:r>
      <w:r w:rsidR="00240F6C" w:rsidRPr="00240F6C">
        <w:rPr>
          <w:sz w:val="24"/>
          <w:vertAlign w:val="superscript"/>
        </w:rPr>
        <w:t>76</w:t>
      </w:r>
      <w:r w:rsidR="004E1CDA">
        <w:rPr>
          <w:sz w:val="24"/>
          <w:szCs w:val="24"/>
        </w:rPr>
        <w:fldChar w:fldCharType="end"/>
      </w:r>
      <w:r w:rsidR="004E1CDA" w:rsidRPr="00CE2BAF">
        <w:rPr>
          <w:sz w:val="24"/>
          <w:szCs w:val="24"/>
        </w:rPr>
        <w:t xml:space="preserve">. Precultures were prepared by inoculating 300 µL from </w:t>
      </w:r>
      <w:proofErr w:type="spellStart"/>
      <w:r w:rsidR="004E1CDA" w:rsidRPr="00CE2BAF">
        <w:rPr>
          <w:sz w:val="24"/>
          <w:szCs w:val="24"/>
        </w:rPr>
        <w:t>cryostocks</w:t>
      </w:r>
      <w:proofErr w:type="spellEnd"/>
      <w:r w:rsidR="004E1CDA" w:rsidRPr="00CE2BAF">
        <w:rPr>
          <w:sz w:val="24"/>
          <w:szCs w:val="24"/>
        </w:rPr>
        <w:t xml:space="preserve"> or spore suspension in 30 mL minimal media. 2 mL preculture was aliquoted, washed twice with sterile </w:t>
      </w:r>
      <w:proofErr w:type="spellStart"/>
      <w:r w:rsidR="004E1CDA" w:rsidRPr="00CE2BAF">
        <w:rPr>
          <w:sz w:val="24"/>
          <w:szCs w:val="24"/>
        </w:rPr>
        <w:t>MilliQ</w:t>
      </w:r>
      <w:proofErr w:type="spellEnd"/>
      <w:r w:rsidR="004E1CDA" w:rsidRPr="00CE2BAF">
        <w:rPr>
          <w:sz w:val="24"/>
          <w:szCs w:val="24"/>
        </w:rPr>
        <w:t xml:space="preserve"> water and resuspended in 600 µL sterile </w:t>
      </w:r>
      <w:proofErr w:type="spellStart"/>
      <w:r w:rsidR="004E1CDA" w:rsidRPr="00CE2BAF">
        <w:rPr>
          <w:sz w:val="24"/>
          <w:szCs w:val="24"/>
        </w:rPr>
        <w:t>MilliQ</w:t>
      </w:r>
      <w:proofErr w:type="spellEnd"/>
      <w:r w:rsidR="004E1CDA" w:rsidRPr="00CE2BAF">
        <w:rPr>
          <w:sz w:val="24"/>
          <w:szCs w:val="24"/>
        </w:rPr>
        <w:t xml:space="preserve"> water. 100 µL of washed and resuspended cells were used to inoculate 25 mL of specified media for RNA extraction. The strains were cultivated aerobically in different media:</w:t>
      </w:r>
      <w:r w:rsidR="004E1CDA">
        <w:rPr>
          <w:sz w:val="24"/>
          <w:szCs w:val="24"/>
        </w:rPr>
        <w:t xml:space="preserve"> ISP2 (4 g/L yeast extract, 10 g/L malt extract, 4 g/L dextrose, and distilled water, pH 7), DNPM (40 g/L dextrin, 7.5 g/L bacteriological peptone from meat, 5 g/L yeast extract, 21 g/L MOPS, 750 mL </w:t>
      </w:r>
      <w:proofErr w:type="spellStart"/>
      <w:r w:rsidR="004E1CDA">
        <w:rPr>
          <w:sz w:val="24"/>
          <w:szCs w:val="24"/>
        </w:rPr>
        <w:t>miliQ</w:t>
      </w:r>
      <w:proofErr w:type="spellEnd"/>
      <w:r w:rsidR="004E1CDA">
        <w:rPr>
          <w:sz w:val="24"/>
          <w:szCs w:val="24"/>
        </w:rPr>
        <w:t xml:space="preserve"> water, 250 mL tap water, pH 7) or minimal medium (6 g/L (NH</w:t>
      </w:r>
      <w:r w:rsidR="004E1CDA">
        <w:rPr>
          <w:sz w:val="24"/>
          <w:szCs w:val="24"/>
          <w:vertAlign w:val="subscript"/>
        </w:rPr>
        <w:t>4</w:t>
      </w:r>
      <w:r w:rsidR="004E1CDA">
        <w:rPr>
          <w:sz w:val="24"/>
          <w:szCs w:val="24"/>
        </w:rPr>
        <w:t>)</w:t>
      </w:r>
      <w:r w:rsidR="004E1CDA">
        <w:rPr>
          <w:sz w:val="24"/>
          <w:szCs w:val="24"/>
          <w:vertAlign w:val="subscript"/>
        </w:rPr>
        <w:t>2</w:t>
      </w:r>
      <w:r w:rsidR="004E1CDA">
        <w:rPr>
          <w:sz w:val="24"/>
          <w:szCs w:val="24"/>
        </w:rPr>
        <w:t>SO</w:t>
      </w:r>
      <w:r w:rsidR="004E1CDA">
        <w:rPr>
          <w:sz w:val="24"/>
          <w:szCs w:val="24"/>
          <w:vertAlign w:val="subscript"/>
        </w:rPr>
        <w:t>4</w:t>
      </w:r>
      <w:r w:rsidR="004E1CDA">
        <w:rPr>
          <w:sz w:val="24"/>
          <w:szCs w:val="24"/>
        </w:rPr>
        <w:t>, 1.86 g/L citric acid, 0.21 g/L FeCl</w:t>
      </w:r>
      <w:r w:rsidR="004E1CDA">
        <w:rPr>
          <w:sz w:val="24"/>
          <w:szCs w:val="24"/>
          <w:vertAlign w:val="subscript"/>
        </w:rPr>
        <w:t>3</w:t>
      </w:r>
      <w:r w:rsidR="004E1CDA">
        <w:rPr>
          <w:sz w:val="24"/>
          <w:szCs w:val="24"/>
        </w:rPr>
        <w:t>, 3.33 mL/L 2M MgSO</w:t>
      </w:r>
      <w:r w:rsidR="004E1CDA">
        <w:rPr>
          <w:sz w:val="24"/>
          <w:szCs w:val="24"/>
          <w:vertAlign w:val="subscript"/>
        </w:rPr>
        <w:t>4</w:t>
      </w:r>
      <w:r w:rsidR="004E1CDA">
        <w:rPr>
          <w:sz w:val="24"/>
          <w:szCs w:val="24"/>
        </w:rPr>
        <w:t>, 250 g/L of monosodium glutamate, 0.1 M phosphate buffer pH 7.0 and 1.6 mL/L trace metal solution</w:t>
      </w:r>
      <w:r w:rsidR="004E1CDA">
        <w:rPr>
          <w:sz w:val="24"/>
          <w:szCs w:val="24"/>
        </w:rPr>
        <w:fldChar w:fldCharType="begin"/>
      </w:r>
      <w:r w:rsidR="00240F6C">
        <w:rPr>
          <w:sz w:val="24"/>
          <w:szCs w:val="24"/>
        </w:rPr>
        <w:instrText xml:space="preserve"> ADDIN ZOTERO_ITEM CSL_CITATION {"citationID":"4sRHZ4Bh","properties":{"formattedCitation":"\\super 78\\nosupersub{}","plainCitation":"78","noteIndex":0},"citationItems":[{"id":65,"uris":["http://zotero.org/users/local/Ts7jirce/items/W85YDT75"],"itemData":{"id":65,"type":"article-journal","abstract":"Abstract\n            \n              Streptomyces clavuligerus\n              is a commercially important actinomycete that is used to produce clavulanic acid, a β</w:instrText>
      </w:r>
      <w:r w:rsidR="00240F6C">
        <w:rPr>
          <w:rFonts w:ascii="Cambria Math" w:hAnsi="Cambria Math" w:cs="Cambria Math"/>
          <w:sz w:val="24"/>
          <w:szCs w:val="24"/>
        </w:rPr>
        <w:instrText>‐</w:instrText>
      </w:r>
      <w:r w:rsidR="00240F6C">
        <w:rPr>
          <w:sz w:val="24"/>
          <w:szCs w:val="24"/>
        </w:rPr>
        <w:instrText xml:space="preserve">lactamase inhibitor. Observations during 10 batch cultivations with\n              S. clavuligerus\n              on defined media have led to the finding that the organism is very sensitive to shear when grown in batch cultures with increasing stirrer speed. The stirrer speed was increased to keep the dissolved oxygen level above 50% air saturation. A quantitative approach based on the calculation of elemental balances and a simple mathematical model is proposed to characterize the biomass lysis. Finally, a linear relation between biomass yield and observed specific growth rate is determined. Results show that cell lysis occurs at a high degradation rate, e.g., μ\n              max\n              = 0.16 h\n              −\n              1\n              and\n              k\n              d\n              = 0.07 h\n              −\n              1\n              , when the gassed power input increases above 1.1, 1.7, or 2.0 kW/m\n              3\n              , respectively, depending on the medium composition. The overall biomass yield on substrate is dramatically reduced in all experiments (&gt;30%).","container-title":"Biotechnology Progress","DOI":"10.1021/bp0001617","ISSN":"8756-7938, 1520-6033","issue":"2","journalAbbreviation":"Biotechnology Progress","language":"en","license":"http://onlinelibrary.wiley.com/termsAndConditions#vor","page":"336-347","source":"DOI.org (Crossref)","title":"A Quantitative Approach to Characterizing Cell Lysis Caused by Mechanical Agitation of &lt;i&gt;Streptomyces clavuligerus&lt;/i&gt;","volume":"17","author":[{"family":"Roubos","given":"Johannes A."},{"family":"Krabben","given":"Preben"},{"family":"Luiten","given":"Ruud G. M."},{"family":"Verbruggen","given":"Henk B."},{"family":"Heijnen","given":"Joseph. J."}],"issued":{"date-parts":[["2001",1]]}}}],"schema":"https://github.com/citation-style-language/schema/raw/master/csl-citation.json"} </w:instrText>
      </w:r>
      <w:r w:rsidR="004E1CDA">
        <w:rPr>
          <w:sz w:val="24"/>
          <w:szCs w:val="24"/>
        </w:rPr>
        <w:fldChar w:fldCharType="separate"/>
      </w:r>
      <w:r w:rsidR="00240F6C" w:rsidRPr="00240F6C">
        <w:rPr>
          <w:sz w:val="24"/>
          <w:vertAlign w:val="superscript"/>
        </w:rPr>
        <w:t>78</w:t>
      </w:r>
      <w:r w:rsidR="004E1CDA">
        <w:rPr>
          <w:sz w:val="24"/>
          <w:szCs w:val="24"/>
        </w:rPr>
        <w:fldChar w:fldCharType="end"/>
      </w:r>
      <w:r w:rsidR="004E1CDA">
        <w:rPr>
          <w:sz w:val="24"/>
          <w:szCs w:val="24"/>
        </w:rPr>
        <w:t xml:space="preserve"> (20.4 g/L H</w:t>
      </w:r>
      <w:r w:rsidR="004E1CDA">
        <w:rPr>
          <w:sz w:val="24"/>
          <w:szCs w:val="24"/>
          <w:vertAlign w:val="subscript"/>
        </w:rPr>
        <w:t>2</w:t>
      </w:r>
      <w:r w:rsidR="004E1CDA">
        <w:rPr>
          <w:sz w:val="24"/>
          <w:szCs w:val="24"/>
        </w:rPr>
        <w:t>SO</w:t>
      </w:r>
      <w:r w:rsidR="004E1CDA">
        <w:rPr>
          <w:sz w:val="24"/>
          <w:szCs w:val="24"/>
          <w:vertAlign w:val="subscript"/>
        </w:rPr>
        <w:t>4</w:t>
      </w:r>
      <w:r w:rsidR="004E1CDA">
        <w:rPr>
          <w:sz w:val="24"/>
          <w:szCs w:val="24"/>
        </w:rPr>
        <w:t xml:space="preserve"> 96%, 50 g/L citrate·H</w:t>
      </w:r>
      <w:r w:rsidR="004E1CDA">
        <w:rPr>
          <w:sz w:val="24"/>
          <w:szCs w:val="24"/>
          <w:vertAlign w:val="subscript"/>
        </w:rPr>
        <w:t>2</w:t>
      </w:r>
      <w:r w:rsidR="004E1CDA">
        <w:rPr>
          <w:sz w:val="24"/>
          <w:szCs w:val="24"/>
        </w:rPr>
        <w:t>O, 16.75 g/L ZnSO</w:t>
      </w:r>
      <w:r w:rsidR="004E1CDA">
        <w:rPr>
          <w:sz w:val="24"/>
          <w:szCs w:val="24"/>
          <w:vertAlign w:val="subscript"/>
        </w:rPr>
        <w:t>4</w:t>
      </w:r>
      <w:r w:rsidR="004E1CDA">
        <w:rPr>
          <w:sz w:val="24"/>
          <w:szCs w:val="24"/>
        </w:rPr>
        <w:t>·7H</w:t>
      </w:r>
      <w:r w:rsidR="004E1CDA">
        <w:rPr>
          <w:sz w:val="24"/>
          <w:szCs w:val="24"/>
          <w:vertAlign w:val="subscript"/>
        </w:rPr>
        <w:t>2</w:t>
      </w:r>
      <w:r w:rsidR="004E1CDA">
        <w:rPr>
          <w:sz w:val="24"/>
          <w:szCs w:val="24"/>
        </w:rPr>
        <w:t>O, 2.5 g/L CuSO</w:t>
      </w:r>
      <w:r w:rsidR="004E1CDA">
        <w:rPr>
          <w:sz w:val="24"/>
          <w:szCs w:val="24"/>
          <w:vertAlign w:val="subscript"/>
        </w:rPr>
        <w:t>4</w:t>
      </w:r>
      <w:r w:rsidR="004E1CDA">
        <w:rPr>
          <w:sz w:val="24"/>
          <w:szCs w:val="24"/>
        </w:rPr>
        <w:t>·5H</w:t>
      </w:r>
      <w:r w:rsidR="004E1CDA">
        <w:rPr>
          <w:sz w:val="24"/>
          <w:szCs w:val="24"/>
          <w:vertAlign w:val="subscript"/>
        </w:rPr>
        <w:t>2</w:t>
      </w:r>
      <w:r w:rsidR="004E1CDA">
        <w:rPr>
          <w:sz w:val="24"/>
          <w:szCs w:val="24"/>
        </w:rPr>
        <w:t>O, 1.5 g/L MnCl</w:t>
      </w:r>
      <w:r w:rsidR="004E1CDA">
        <w:rPr>
          <w:sz w:val="24"/>
          <w:szCs w:val="24"/>
          <w:vertAlign w:val="subscript"/>
        </w:rPr>
        <w:t>2</w:t>
      </w:r>
      <w:r w:rsidR="004E1CDA">
        <w:rPr>
          <w:sz w:val="24"/>
          <w:szCs w:val="24"/>
        </w:rPr>
        <w:t>·4H</w:t>
      </w:r>
      <w:r w:rsidR="004E1CDA">
        <w:rPr>
          <w:sz w:val="24"/>
          <w:szCs w:val="24"/>
          <w:vertAlign w:val="subscript"/>
        </w:rPr>
        <w:t>2</w:t>
      </w:r>
      <w:r w:rsidR="004E1CDA">
        <w:rPr>
          <w:sz w:val="24"/>
          <w:szCs w:val="24"/>
        </w:rPr>
        <w:t>O, 2 g/L H</w:t>
      </w:r>
      <w:r w:rsidR="004E1CDA">
        <w:rPr>
          <w:sz w:val="24"/>
          <w:szCs w:val="24"/>
          <w:vertAlign w:val="subscript"/>
        </w:rPr>
        <w:t>3</w:t>
      </w:r>
      <w:r w:rsidR="004E1CDA">
        <w:rPr>
          <w:sz w:val="24"/>
          <w:szCs w:val="24"/>
        </w:rPr>
        <w:t>BO</w:t>
      </w:r>
      <w:r w:rsidR="004E1CDA">
        <w:rPr>
          <w:sz w:val="24"/>
          <w:szCs w:val="24"/>
          <w:vertAlign w:val="subscript"/>
        </w:rPr>
        <w:t>3</w:t>
      </w:r>
      <w:r w:rsidR="004E1CDA">
        <w:rPr>
          <w:sz w:val="24"/>
          <w:szCs w:val="24"/>
        </w:rPr>
        <w:t>, and 2 g/L NaMoO</w:t>
      </w:r>
      <w:r w:rsidR="004E1CDA">
        <w:rPr>
          <w:sz w:val="24"/>
          <w:szCs w:val="24"/>
          <w:vertAlign w:val="subscript"/>
        </w:rPr>
        <w:t>4</w:t>
      </w:r>
      <w:r w:rsidR="004E1CDA">
        <w:rPr>
          <w:sz w:val="24"/>
          <w:szCs w:val="24"/>
        </w:rPr>
        <w:t>·2H</w:t>
      </w:r>
      <w:r w:rsidR="004E1CDA">
        <w:rPr>
          <w:sz w:val="24"/>
          <w:szCs w:val="24"/>
          <w:vertAlign w:val="subscript"/>
        </w:rPr>
        <w:t>2</w:t>
      </w:r>
      <w:r w:rsidR="004E1CDA">
        <w:rPr>
          <w:sz w:val="24"/>
          <w:szCs w:val="24"/>
        </w:rPr>
        <w:t xml:space="preserve">O). The recipe for DNPM typically contains </w:t>
      </w:r>
      <w:proofErr w:type="spellStart"/>
      <w:r w:rsidR="004E1CDA">
        <w:rPr>
          <w:sz w:val="24"/>
          <w:szCs w:val="24"/>
        </w:rPr>
        <w:t>soytone</w:t>
      </w:r>
      <w:proofErr w:type="spellEnd"/>
      <w:r w:rsidR="004E1CDA">
        <w:rPr>
          <w:sz w:val="24"/>
          <w:szCs w:val="24"/>
        </w:rPr>
        <w:t xml:space="preserve"> but was replaced with bacteriological peptone from meat in our formulation</w:t>
      </w:r>
      <w:r w:rsidR="004E1CDA">
        <w:rPr>
          <w:sz w:val="24"/>
          <w:szCs w:val="24"/>
        </w:rPr>
        <w:fldChar w:fldCharType="begin"/>
      </w:r>
      <w:r w:rsidR="004E1CDA">
        <w:rPr>
          <w:sz w:val="24"/>
          <w:szCs w:val="24"/>
        </w:rPr>
        <w:instrText xml:space="preserve"> ADDIN ZOTERO_ITEM CSL_CITATION {"citationID":"j0X6WIoZ","properties":{"formattedCitation":"\\super 15\\nosupersub{}","plainCitation":"15","noteIndex":0},"citationItems":[{"id":28,"uris":["http://zotero.org/users/local/Ts7jirce/items/PAU8FA6P"],"itemData":{"id":28,"type":"article-journal","container-title":"PLOS ONE","DOI":"10.1371/journal.pone.0158682","ISSN":"1932-6203","issue":"7","journalAbbreviation":"PLoS ONE","language":"en","page":"e0158682","source":"DOI.org (Crossref)","title":"Cloning and Heterologous Expression of the Grecocycline Biosynthetic Gene Cluster","volume":"11","author":[{"family":"Bilyk","given":"Oksana"},{"family":"Sekurova","given":"Olga N."},{"family":"Zotchev","given":"Sergey B."},{"family":"Luzhetskyy","given":"Andriy"}],"editor":[{"family":"Virolle","given":"Marie-Joelle"}],"issued":{"date-parts":[["2016",7,13]]}}}],"schema":"https://github.com/citation-style-language/schema/raw/master/csl-citation.json"} </w:instrText>
      </w:r>
      <w:r w:rsidR="004E1CDA">
        <w:rPr>
          <w:sz w:val="24"/>
          <w:szCs w:val="24"/>
        </w:rPr>
        <w:fldChar w:fldCharType="separate"/>
      </w:r>
      <w:r w:rsidR="004E1CDA" w:rsidRPr="00AD43AB">
        <w:rPr>
          <w:sz w:val="24"/>
          <w:vertAlign w:val="superscript"/>
        </w:rPr>
        <w:t>15</w:t>
      </w:r>
      <w:r w:rsidR="004E1CDA">
        <w:rPr>
          <w:sz w:val="24"/>
          <w:szCs w:val="24"/>
        </w:rPr>
        <w:fldChar w:fldCharType="end"/>
      </w:r>
      <w:r w:rsidR="004E1CDA">
        <w:rPr>
          <w:sz w:val="24"/>
          <w:szCs w:val="24"/>
        </w:rPr>
        <w:t xml:space="preserve">. In conditions where cultures were grown on solid media, plates containing Mannitol Soya Flour (MS) medium (20g/L Mannitol, 20g/L Soya Flour, 20g/L Agar, and tap water, pH 7) were used. Solid culture samples were recovered using 10 µL inoculation loops. In culture conditions where different carbon sources were tested, monosodium glutamate was replaced by selected carbon sources at 66 </w:t>
      </w:r>
      <w:proofErr w:type="spellStart"/>
      <w:r w:rsidR="004E1CDA">
        <w:rPr>
          <w:sz w:val="24"/>
          <w:szCs w:val="24"/>
        </w:rPr>
        <w:t>mM.</w:t>
      </w:r>
      <w:proofErr w:type="spellEnd"/>
      <w:r w:rsidR="004E1CDA">
        <w:rPr>
          <w:sz w:val="24"/>
          <w:szCs w:val="24"/>
        </w:rPr>
        <w:t xml:space="preserve"> In salinity stress conditions, NaCl solutions were used to supplement the correspondent medium. In temperature heat stress conditions, cultures were submerged in a </w:t>
      </w:r>
      <w:proofErr w:type="spellStart"/>
      <w:r w:rsidR="004E1CDA">
        <w:rPr>
          <w:sz w:val="24"/>
          <w:szCs w:val="24"/>
        </w:rPr>
        <w:t>ScanVac</w:t>
      </w:r>
      <w:proofErr w:type="spellEnd"/>
      <w:r w:rsidR="004E1CDA">
        <w:rPr>
          <w:sz w:val="24"/>
          <w:szCs w:val="24"/>
        </w:rPr>
        <w:t xml:space="preserve"> </w:t>
      </w:r>
      <w:proofErr w:type="spellStart"/>
      <w:r w:rsidR="004E1CDA">
        <w:rPr>
          <w:sz w:val="24"/>
          <w:szCs w:val="24"/>
        </w:rPr>
        <w:t>HeatSafe</w:t>
      </w:r>
      <w:proofErr w:type="spellEnd"/>
      <w:r w:rsidR="004E1CDA">
        <w:rPr>
          <w:sz w:val="24"/>
          <w:szCs w:val="24"/>
        </w:rPr>
        <w:t xml:space="preserve"> 18 water bath set to 42Cº. For routine cultivation, the temperature was set up at 30Cº.  </w:t>
      </w:r>
    </w:p>
    <w:p w14:paraId="1975BAF0" w14:textId="77777777" w:rsidR="004E1CDA" w:rsidRDefault="004E1CDA" w:rsidP="004E1CDA"/>
    <w:p w14:paraId="54914AE6" w14:textId="77777777" w:rsidR="004E1CDA" w:rsidRDefault="004E1CDA" w:rsidP="004E1CDA">
      <w:pPr>
        <w:rPr>
          <w:sz w:val="24"/>
          <w:szCs w:val="24"/>
          <w:highlight w:val="white"/>
        </w:rPr>
      </w:pPr>
      <w:r>
        <w:rPr>
          <w:sz w:val="24"/>
          <w:szCs w:val="24"/>
        </w:rPr>
        <w:t xml:space="preserve">Total RNA was extracted using the RNeasy Mini </w:t>
      </w:r>
      <w:proofErr w:type="spellStart"/>
      <w:r>
        <w:rPr>
          <w:sz w:val="24"/>
          <w:szCs w:val="24"/>
        </w:rPr>
        <w:t>QIAcube</w:t>
      </w:r>
      <w:proofErr w:type="spellEnd"/>
      <w:r>
        <w:rPr>
          <w:sz w:val="24"/>
          <w:szCs w:val="24"/>
        </w:rPr>
        <w:t xml:space="preserve"> kit (</w:t>
      </w:r>
      <w:proofErr w:type="gramStart"/>
      <w:r>
        <w:rPr>
          <w:sz w:val="24"/>
          <w:szCs w:val="24"/>
        </w:rPr>
        <w:t>Qiagen;</w:t>
      </w:r>
      <w:proofErr w:type="gramEnd"/>
      <w:r>
        <w:rPr>
          <w:sz w:val="24"/>
          <w:szCs w:val="24"/>
        </w:rPr>
        <w:t xml:space="preserve"> cat. No./ ID: 74116) and</w:t>
      </w:r>
      <w:r>
        <w:rPr>
          <w:sz w:val="24"/>
          <w:szCs w:val="24"/>
          <w:highlight w:val="white"/>
        </w:rPr>
        <w:t xml:space="preserve"> treated with DNase I according to the manufacturer’s instructions. RNA concentration and integrity were verified using Qubit 2.0 (Invitrogen) and Fragment analyzer (Agilent 530V). </w:t>
      </w:r>
      <w:proofErr w:type="gramStart"/>
      <w:r>
        <w:rPr>
          <w:sz w:val="24"/>
          <w:szCs w:val="24"/>
          <w:highlight w:val="white"/>
        </w:rPr>
        <w:t>rRNA</w:t>
      </w:r>
      <w:proofErr w:type="gramEnd"/>
      <w:r>
        <w:rPr>
          <w:sz w:val="24"/>
          <w:szCs w:val="24"/>
          <w:highlight w:val="white"/>
        </w:rPr>
        <w:t xml:space="preserve"> purification, library preparation and RNA-Seq were performed by </w:t>
      </w:r>
      <w:proofErr w:type="spellStart"/>
      <w:r>
        <w:rPr>
          <w:sz w:val="24"/>
          <w:szCs w:val="24"/>
          <w:highlight w:val="white"/>
        </w:rPr>
        <w:t>Azenta</w:t>
      </w:r>
      <w:proofErr w:type="spellEnd"/>
      <w:r>
        <w:rPr>
          <w:sz w:val="24"/>
          <w:szCs w:val="24"/>
          <w:highlight w:val="white"/>
        </w:rPr>
        <w:t xml:space="preserve"> Life Sciences. </w:t>
      </w:r>
      <w:proofErr w:type="spellStart"/>
      <w:r>
        <w:rPr>
          <w:sz w:val="24"/>
          <w:szCs w:val="24"/>
          <w:highlight w:val="white"/>
        </w:rPr>
        <w:t>NEBNext</w:t>
      </w:r>
      <w:proofErr w:type="spellEnd"/>
      <w:r>
        <w:rPr>
          <w:sz w:val="24"/>
          <w:szCs w:val="24"/>
          <w:highlight w:val="white"/>
        </w:rPr>
        <w:t xml:space="preserve"> rRNA Depletion kit (Bacteria) (New England Biolabs; cat. No. E7850X) was used for rRNA depletion. Barcoded libraries were prepared for each condition in duplicate with </w:t>
      </w:r>
      <w:proofErr w:type="spellStart"/>
      <w:r>
        <w:rPr>
          <w:sz w:val="24"/>
          <w:szCs w:val="24"/>
          <w:highlight w:val="white"/>
        </w:rPr>
        <w:t>NEBNext</w:t>
      </w:r>
      <w:proofErr w:type="spellEnd"/>
      <w:r>
        <w:rPr>
          <w:sz w:val="24"/>
          <w:szCs w:val="24"/>
          <w:highlight w:val="white"/>
        </w:rPr>
        <w:t xml:space="preserve"> Ultra II Directional RNA Library Prep Kit for Illumina using default protocols. Libraries for all samples were sequenced using Illumina </w:t>
      </w:r>
      <w:proofErr w:type="spellStart"/>
      <w:r>
        <w:rPr>
          <w:sz w:val="24"/>
          <w:szCs w:val="24"/>
          <w:highlight w:val="white"/>
        </w:rPr>
        <w:t>NovaSeq</w:t>
      </w:r>
      <w:proofErr w:type="spellEnd"/>
      <w:r>
        <w:rPr>
          <w:sz w:val="24"/>
          <w:szCs w:val="24"/>
          <w:highlight w:val="white"/>
        </w:rPr>
        <w:t xml:space="preserve"> 6000.</w:t>
      </w:r>
    </w:p>
    <w:p w14:paraId="64F33EDB" w14:textId="77777777" w:rsidR="004E1CDA" w:rsidRDefault="004E1CDA" w:rsidP="004E1CDA">
      <w:pPr>
        <w:rPr>
          <w:sz w:val="24"/>
          <w:szCs w:val="24"/>
          <w:highlight w:val="white"/>
        </w:rPr>
      </w:pPr>
    </w:p>
    <w:p w14:paraId="62BF4793" w14:textId="77777777" w:rsidR="004E1CDA" w:rsidRDefault="004E1CDA" w:rsidP="004E1CDA">
      <w:pPr>
        <w:pStyle w:val="Heading3"/>
      </w:pPr>
      <w:proofErr w:type="spellStart"/>
      <w:r>
        <w:t>Biolog</w:t>
      </w:r>
      <w:proofErr w:type="spellEnd"/>
      <w:r>
        <w:t xml:space="preserve"> Phenotype Microarrays</w:t>
      </w:r>
    </w:p>
    <w:p w14:paraId="5F29C172" w14:textId="40E5CCC4" w:rsidR="004E1CDA" w:rsidRDefault="004E1CDA" w:rsidP="004E1CDA">
      <w:pPr>
        <w:rPr>
          <w:sz w:val="24"/>
          <w:szCs w:val="24"/>
          <w:highlight w:val="white"/>
        </w:rPr>
      </w:pPr>
      <w:r>
        <w:rPr>
          <w:i/>
          <w:sz w:val="24"/>
          <w:szCs w:val="24"/>
        </w:rPr>
        <w:t xml:space="preserve">S. </w:t>
      </w:r>
      <w:proofErr w:type="spellStart"/>
      <w:r>
        <w:rPr>
          <w:i/>
          <w:sz w:val="24"/>
          <w:szCs w:val="24"/>
        </w:rPr>
        <w:t>albidoflavus</w:t>
      </w:r>
      <w:proofErr w:type="spellEnd"/>
      <w:r>
        <w:rPr>
          <w:sz w:val="24"/>
          <w:szCs w:val="24"/>
        </w:rPr>
        <w:t xml:space="preserve"> activity across various nutritional sources was evaluated by </w:t>
      </w:r>
      <w:r>
        <w:rPr>
          <w:sz w:val="24"/>
          <w:szCs w:val="24"/>
          <w:highlight w:val="white"/>
        </w:rPr>
        <w:t xml:space="preserve">Phenotype </w:t>
      </w:r>
      <w:proofErr w:type="spellStart"/>
      <w:r>
        <w:rPr>
          <w:sz w:val="24"/>
          <w:szCs w:val="24"/>
          <w:highlight w:val="white"/>
        </w:rPr>
        <w:t>MicroArray</w:t>
      </w:r>
      <w:r>
        <w:rPr>
          <w:sz w:val="24"/>
          <w:szCs w:val="24"/>
          <w:highlight w:val="white"/>
          <w:vertAlign w:val="superscript"/>
        </w:rPr>
        <w:t>TM</w:t>
      </w:r>
      <w:proofErr w:type="spellEnd"/>
      <w:r>
        <w:rPr>
          <w:sz w:val="24"/>
          <w:szCs w:val="24"/>
          <w:highlight w:val="white"/>
        </w:rPr>
        <w:t xml:space="preserve"> analysis. Uniform spore suspension (80% T, transmittance) was obtained from 5-7 days sporulated MS plates and used to prepare inoculating fluids according to </w:t>
      </w:r>
      <w:proofErr w:type="spellStart"/>
      <w:r>
        <w:rPr>
          <w:sz w:val="24"/>
          <w:szCs w:val="24"/>
          <w:highlight w:val="white"/>
        </w:rPr>
        <w:t>Biolog</w:t>
      </w:r>
      <w:proofErr w:type="spellEnd"/>
      <w:r>
        <w:rPr>
          <w:sz w:val="24"/>
          <w:szCs w:val="24"/>
          <w:highlight w:val="white"/>
        </w:rPr>
        <w:t xml:space="preserve"> protocol for </w:t>
      </w:r>
      <w:r>
        <w:rPr>
          <w:i/>
          <w:sz w:val="24"/>
          <w:szCs w:val="24"/>
          <w:highlight w:val="white"/>
        </w:rPr>
        <w:t xml:space="preserve">Streptomyces. </w:t>
      </w:r>
      <w:r>
        <w:rPr>
          <w:sz w:val="24"/>
          <w:szCs w:val="24"/>
          <w:highlight w:val="white"/>
        </w:rPr>
        <w:t xml:space="preserve">IF-0a base inoculating fluid and Redox Dye Mix D were used for this experiment. PM 1-2 (carbon sources), 3 (nitrogen sources) and 4 (phosphorus and sulfur sources) </w:t>
      </w:r>
      <w:proofErr w:type="spellStart"/>
      <w:r>
        <w:rPr>
          <w:sz w:val="24"/>
          <w:szCs w:val="24"/>
          <w:highlight w:val="white"/>
        </w:rPr>
        <w:t>Biolog</w:t>
      </w:r>
      <w:proofErr w:type="spellEnd"/>
      <w:r>
        <w:rPr>
          <w:sz w:val="24"/>
          <w:szCs w:val="24"/>
          <w:highlight w:val="white"/>
        </w:rPr>
        <w:t xml:space="preserve"> microplates were </w:t>
      </w:r>
      <w:r>
        <w:rPr>
          <w:sz w:val="24"/>
          <w:szCs w:val="24"/>
          <w:highlight w:val="white"/>
        </w:rPr>
        <w:lastRenderedPageBreak/>
        <w:t xml:space="preserve">selected and inoculated with 100 µL of prepared inoculation fluid. PM microplates were incubated in </w:t>
      </w:r>
      <w:proofErr w:type="spellStart"/>
      <w:r>
        <w:rPr>
          <w:sz w:val="24"/>
          <w:szCs w:val="24"/>
          <w:highlight w:val="white"/>
        </w:rPr>
        <w:t>OmniLog</w:t>
      </w:r>
      <w:proofErr w:type="spellEnd"/>
      <w:r>
        <w:rPr>
          <w:sz w:val="24"/>
          <w:szCs w:val="24"/>
          <w:highlight w:val="white"/>
        </w:rPr>
        <w:t xml:space="preserve">® PM System, at 30°C, 72h. Data analysis was performed with </w:t>
      </w:r>
      <w:proofErr w:type="spellStart"/>
      <w:r>
        <w:rPr>
          <w:sz w:val="24"/>
          <w:szCs w:val="24"/>
          <w:highlight w:val="white"/>
        </w:rPr>
        <w:t>DuctApe</w:t>
      </w:r>
      <w:proofErr w:type="spellEnd"/>
      <w:r>
        <w:rPr>
          <w:sz w:val="24"/>
          <w:szCs w:val="24"/>
          <w:highlight w:val="white"/>
        </w:rPr>
        <w:t xml:space="preserve"> (0.18.2)</w:t>
      </w:r>
      <w:r>
        <w:rPr>
          <w:sz w:val="24"/>
          <w:szCs w:val="24"/>
          <w:highlight w:val="white"/>
        </w:rPr>
        <w:fldChar w:fldCharType="begin"/>
      </w:r>
      <w:r w:rsidR="00240F6C">
        <w:rPr>
          <w:sz w:val="24"/>
          <w:szCs w:val="24"/>
          <w:highlight w:val="white"/>
        </w:rPr>
        <w:instrText xml:space="preserve"> ADDIN ZOTERO_ITEM CSL_CITATION {"citationID":"SGcM1LjB","properties":{"formattedCitation":"\\super 69\\nosupersub{}","plainCitation":"69","noteIndex":0},"citationItems":[{"id":66,"uris":["http://zotero.org/users/local/Ts7jirce/items/MJJJ9TWV"],"itemData":{"id":66,"type":"article-journal","container-title":"Genomics","DOI":"10.1016/j.ygeno.2013.11.005","ISSN":"08887543","issue":"1","journalAbbreviation":"Genomics","language":"en","page":"1-10","source":"DOI.org (Crossref)","title":"DuctApe: A suite for the analysis and correlation of genomic and OmniLog™ Phenotype Microarray data","title-short":"DuctApe","volume":"103","author":[{"family":"Galardini","given":"Marco"},{"family":"Mengoni","given":"Alessio"},{"family":"Biondi","given":"Emanuele G."},{"family":"Semeraro","given":"Roberto"},{"family":"Florio","given":"Alessandro"},{"family":"Bazzicalupo","given":"Marco"},{"family":"Benedetti","given":"Anna"},{"family":"Mocali","given":"Stefano"}],"issued":{"date-parts":[["2014",1]]}}}],"schema":"https://github.com/citation-style-language/schema/raw/master/csl-citation.json"} </w:instrText>
      </w:r>
      <w:r>
        <w:rPr>
          <w:sz w:val="24"/>
          <w:szCs w:val="24"/>
          <w:highlight w:val="white"/>
        </w:rPr>
        <w:fldChar w:fldCharType="separate"/>
      </w:r>
      <w:r w:rsidR="00240F6C" w:rsidRPr="00240F6C">
        <w:rPr>
          <w:sz w:val="24"/>
          <w:vertAlign w:val="superscript"/>
        </w:rPr>
        <w:t>69</w:t>
      </w:r>
      <w:r>
        <w:rPr>
          <w:sz w:val="24"/>
          <w:szCs w:val="24"/>
          <w:highlight w:val="white"/>
        </w:rPr>
        <w:fldChar w:fldCharType="end"/>
      </w:r>
      <w:r>
        <w:rPr>
          <w:sz w:val="24"/>
          <w:szCs w:val="24"/>
          <w:highlight w:val="white"/>
        </w:rPr>
        <w:t xml:space="preserve"> using </w:t>
      </w:r>
      <w:proofErr w:type="spellStart"/>
      <w:r>
        <w:rPr>
          <w:sz w:val="24"/>
          <w:szCs w:val="24"/>
          <w:highlight w:val="white"/>
        </w:rPr>
        <w:t>dphenome</w:t>
      </w:r>
      <w:proofErr w:type="spellEnd"/>
      <w:r>
        <w:rPr>
          <w:sz w:val="24"/>
          <w:szCs w:val="24"/>
          <w:highlight w:val="white"/>
        </w:rPr>
        <w:t xml:space="preserve"> module as described on manual pages. In brief, phenotype microarray data for </w:t>
      </w:r>
      <w:r>
        <w:rPr>
          <w:i/>
          <w:sz w:val="24"/>
          <w:szCs w:val="24"/>
          <w:highlight w:val="white"/>
        </w:rPr>
        <w:t xml:space="preserve">S. </w:t>
      </w:r>
      <w:proofErr w:type="spellStart"/>
      <w:r>
        <w:rPr>
          <w:i/>
          <w:sz w:val="24"/>
          <w:szCs w:val="24"/>
          <w:highlight w:val="white"/>
        </w:rPr>
        <w:t>albidoflavus</w:t>
      </w:r>
      <w:proofErr w:type="spellEnd"/>
      <w:r>
        <w:rPr>
          <w:sz w:val="24"/>
          <w:szCs w:val="24"/>
          <w:highlight w:val="white"/>
        </w:rPr>
        <w:t xml:space="preserve"> was loaded, background signals based on control wells were subtracted, signals were trimmed, data was analyzed based on default 10 clusters and inconsistent replicates were purged.</w:t>
      </w:r>
    </w:p>
    <w:p w14:paraId="5FEF1398" w14:textId="77777777" w:rsidR="004E1CDA" w:rsidRDefault="004E1CDA" w:rsidP="004E1CDA">
      <w:pPr>
        <w:rPr>
          <w:rFonts w:ascii="Roboto" w:eastAsia="Roboto" w:hAnsi="Roboto" w:cs="Roboto"/>
          <w:color w:val="00659F"/>
          <w:sz w:val="27"/>
          <w:szCs w:val="27"/>
          <w:highlight w:val="white"/>
        </w:rPr>
      </w:pPr>
    </w:p>
    <w:p w14:paraId="71CF9E9C" w14:textId="77777777" w:rsidR="004E1CDA" w:rsidRDefault="004E1CDA" w:rsidP="004E1CDA">
      <w:pPr>
        <w:pStyle w:val="Heading3"/>
      </w:pPr>
      <w:r>
        <w:t>Data acquisition and processing</w:t>
      </w:r>
    </w:p>
    <w:p w14:paraId="4504B232" w14:textId="3227C944" w:rsidR="004E1CDA" w:rsidRDefault="004E1CDA" w:rsidP="004E1CDA">
      <w:r>
        <w:rPr>
          <w:sz w:val="24"/>
          <w:szCs w:val="24"/>
        </w:rPr>
        <w:t xml:space="preserve">Data processing and quality control is detailed in Sastry et al. </w:t>
      </w:r>
      <w:r>
        <w:rPr>
          <w:sz w:val="24"/>
          <w:szCs w:val="24"/>
        </w:rPr>
        <w:fldChar w:fldCharType="begin"/>
      </w:r>
      <w:r w:rsidR="00240F6C">
        <w:rPr>
          <w:sz w:val="24"/>
          <w:szCs w:val="24"/>
        </w:rPr>
        <w:instrText xml:space="preserve"> ADDIN ZOTERO_ITEM CSL_CITATION {"citationID":"dWzlnLIn","properties":{"formattedCitation":"\\super 70\\nosupersub{}","plainCitation":"70","noteIndex":0},"citationItems":[{"id":163,"uris":["http://zotero.org/users/local/Ts7jirce/items/XM77JXD7"],"itemData":{"id":163,"type":"article-journal","abstract":"Public gene expression databases are a rapidly expanding resource of organism responses to diverse perturbations, presenting both an opportunity and a challenge for bioinformatics workflows to extract actionable knowledge of transcription regulatory network function. Here, we introduce a five-step computational pipeline, called iModulonMiner, to compile, process, curate, analyze, and characterize the totality of RNA-seq data for a given organism or cell type. This workflow is centered around the data-driven computation of co-regulated gene sets using Independent Component Analysis, called iModulons, which have been shown to have broad applications. As a demonstration, we applied this workflow to generate the iModulon structure of Bacillus subtilis using all high-quality, publicly-available RNA-seq data. Using this structure, we predicted regulatory interactions for multiple transcription factors, identified groups of co-expressed genes that are putatively regulated by undiscovered transcription factors, and predicted properties of a recently discovered single-subunit phage RNA polymerase. We also present a Python package, PyModulon, with functions to characterize, visualize, and explore computed iModulons. The pipeline, available at https://github.com/SBRG/iModulonMiner, can be readily applied to diverse organisms to gain a rapid understanding of their transcriptional regulatory network structure and condition-specific activity.","container-title":"PLOS Computational Biology","DOI":"10.1371/journal.pcbi.1012546","ISSN":"1553-7358","issue":"10","journalAbbreviation":"PLOS Computational Biology","language":"en","note":"publisher: Public Library of Science","page":"e1012546","source":"PLoS Journals","title":"iModulonMiner and PyModulon: Software for unsupervised mining of gene expression compendia","title-short":"iModulonMiner and PyModulon","volume":"20","author":[{"family":"Sastry","given":"Anand V."},{"family":"Yuan","given":"Yuan"},{"family":"Poudel","given":"Saugat"},{"family":"Rychel","given":"Kevin"},{"family":"Yoo","given":"Reo"},{"family":"Lamoureux","given":"Cameron R."},{"family":"Li","given":"Gaoyuan"},{"family":"Burrows","given":"Joshua T."},{"family":"Chauhan","given":"Siddharth"},{"family":"Haiman","given":"Zachary B."},{"family":"Bulushi","given":"Tahani Al"},{"family":"Seif","given":"Yara"},{"family":"Palsson","given":"Bernhard O."},{"family":"Zielinski","given":"Daniel C."}],"issued":{"date-parts":[["2024",10,23]]}}}],"schema":"https://github.com/citation-style-language/schema/raw/master/csl-citation.json"} </w:instrText>
      </w:r>
      <w:r>
        <w:rPr>
          <w:sz w:val="24"/>
          <w:szCs w:val="24"/>
        </w:rPr>
        <w:fldChar w:fldCharType="separate"/>
      </w:r>
      <w:r w:rsidR="00240F6C" w:rsidRPr="00240F6C">
        <w:rPr>
          <w:sz w:val="24"/>
          <w:vertAlign w:val="superscript"/>
        </w:rPr>
        <w:t>70</w:t>
      </w:r>
      <w:r>
        <w:rPr>
          <w:sz w:val="24"/>
          <w:szCs w:val="24"/>
        </w:rPr>
        <w:fldChar w:fldCharType="end"/>
      </w:r>
      <w:r>
        <w:rPr>
          <w:sz w:val="24"/>
          <w:szCs w:val="24"/>
        </w:rPr>
        <w:t xml:space="preserve"> and available at </w:t>
      </w:r>
      <w:hyperlink r:id="rId27">
        <w:r>
          <w:rPr>
            <w:color w:val="1155CC"/>
            <w:sz w:val="24"/>
            <w:szCs w:val="24"/>
            <w:u w:val="single"/>
          </w:rPr>
          <w:t>https://github.com/SBRG/iModulonMiner</w:t>
        </w:r>
      </w:hyperlink>
      <w:r>
        <w:rPr>
          <w:sz w:val="24"/>
          <w:szCs w:val="24"/>
        </w:rPr>
        <w:t>. Briefly, read trimming was performed using Trim Galore with the default options (</w:t>
      </w:r>
      <w:hyperlink r:id="rId28">
        <w:r>
          <w:rPr>
            <w:color w:val="1155CC"/>
            <w:sz w:val="24"/>
            <w:szCs w:val="24"/>
            <w:u w:val="single"/>
          </w:rPr>
          <w:t>https://www.bioinformatics.babraham.ac.uk/projects/trim_galore/</w:t>
        </w:r>
      </w:hyperlink>
      <w:r>
        <w:rPr>
          <w:sz w:val="24"/>
          <w:szCs w:val="24"/>
        </w:rPr>
        <w:t xml:space="preserve">), followed by </w:t>
      </w:r>
      <w:proofErr w:type="spellStart"/>
      <w:r>
        <w:rPr>
          <w:sz w:val="24"/>
          <w:szCs w:val="24"/>
        </w:rPr>
        <w:t>FastQC</w:t>
      </w:r>
      <w:proofErr w:type="spellEnd"/>
      <w:r>
        <w:rPr>
          <w:sz w:val="24"/>
          <w:szCs w:val="24"/>
        </w:rPr>
        <w:t xml:space="preserve"> (</w:t>
      </w:r>
      <w:hyperlink r:id="rId29">
        <w:r>
          <w:rPr>
            <w:color w:val="1155CC"/>
            <w:sz w:val="24"/>
            <w:szCs w:val="24"/>
            <w:u w:val="single"/>
          </w:rPr>
          <w:t>https://www.bioinformatics.babraham.ac.uk/projects/fastqc/</w:t>
        </w:r>
      </w:hyperlink>
      <w:r>
        <w:rPr>
          <w:sz w:val="24"/>
          <w:szCs w:val="24"/>
        </w:rPr>
        <w:t xml:space="preserve">). Next, reads were aligned to the </w:t>
      </w:r>
      <w:r>
        <w:rPr>
          <w:i/>
          <w:sz w:val="24"/>
          <w:szCs w:val="24"/>
        </w:rPr>
        <w:t xml:space="preserve">S. </w:t>
      </w:r>
      <w:proofErr w:type="spellStart"/>
      <w:r>
        <w:rPr>
          <w:i/>
          <w:sz w:val="24"/>
          <w:szCs w:val="24"/>
        </w:rPr>
        <w:t>albidoflavus</w:t>
      </w:r>
      <w:proofErr w:type="spellEnd"/>
      <w:r>
        <w:rPr>
          <w:i/>
          <w:sz w:val="24"/>
          <w:szCs w:val="24"/>
        </w:rPr>
        <w:t xml:space="preserve"> </w:t>
      </w:r>
      <w:r>
        <w:rPr>
          <w:sz w:val="24"/>
          <w:szCs w:val="24"/>
        </w:rPr>
        <w:t>reference genome from NCBI (NC_020990.1) using Bowtie</w:t>
      </w:r>
      <w:r>
        <w:rPr>
          <w:sz w:val="24"/>
          <w:szCs w:val="24"/>
        </w:rPr>
        <w:fldChar w:fldCharType="begin"/>
      </w:r>
      <w:r w:rsidR="00240F6C">
        <w:rPr>
          <w:sz w:val="24"/>
          <w:szCs w:val="24"/>
        </w:rPr>
        <w:instrText xml:space="preserve"> ADDIN ZOTERO_ITEM CSL_CITATION {"citationID":"O7cf08sF","properties":{"formattedCitation":"\\super 79\\nosupersub{}","plainCitation":"79","noteIndex":0},"citationItems":[{"id":70,"uris":["http://zotero.org/users/local/Ts7jirce/items/T2D5METK"],"itemData":{"id":70,"type":"article-journal","container-title":"Nature Methods","DOI":"10.1038/nmeth.1923","ISSN":"1548-7091, 1548-7105","issue":"4","journalAbbreviation":"Nat Methods","language":"en","license":"http://www.springer.com/tdm","page":"357-359","source":"DOI.org (Crossref)","title":"Fast gapped-read alignment with Bowtie 2","volume":"9","author":[{"family":"Langmead","given":"Ben"},{"family":"Salzberg","given":"Steven L"}],"issued":{"date-parts":[["2012",4]]}}}],"schema":"https://github.com/citation-style-language/schema/raw/master/csl-citation.json"} </w:instrText>
      </w:r>
      <w:r>
        <w:rPr>
          <w:sz w:val="24"/>
          <w:szCs w:val="24"/>
        </w:rPr>
        <w:fldChar w:fldCharType="separate"/>
      </w:r>
      <w:r w:rsidR="00240F6C" w:rsidRPr="00240F6C">
        <w:rPr>
          <w:sz w:val="24"/>
          <w:vertAlign w:val="superscript"/>
        </w:rPr>
        <w:t>79</w:t>
      </w:r>
      <w:r>
        <w:rPr>
          <w:sz w:val="24"/>
          <w:szCs w:val="24"/>
        </w:rPr>
        <w:fldChar w:fldCharType="end"/>
      </w:r>
      <w:r>
        <w:rPr>
          <w:sz w:val="24"/>
          <w:szCs w:val="24"/>
        </w:rPr>
        <w:t>. The read direction was inferred using RS</w:t>
      </w:r>
      <w:ins w:id="1526" w:author="Mathias Jönsson" w:date="2025-01-18T13:46:00Z" w16du:dateUtc="2025-01-18T02:46:00Z">
        <w:r w:rsidR="008C315A">
          <w:rPr>
            <w:sz w:val="24"/>
            <w:szCs w:val="24"/>
          </w:rPr>
          <w:t>e</w:t>
        </w:r>
      </w:ins>
      <w:del w:id="1527" w:author="Mathias Jönsson" w:date="2025-01-18T13:46:00Z" w16du:dateUtc="2025-01-18T02:46:00Z">
        <w:r w:rsidDel="008C315A">
          <w:rPr>
            <w:sz w:val="24"/>
            <w:szCs w:val="24"/>
          </w:rPr>
          <w:delText>E</w:delText>
        </w:r>
      </w:del>
      <w:r>
        <w:rPr>
          <w:sz w:val="24"/>
          <w:szCs w:val="24"/>
        </w:rPr>
        <w:t>QC</w:t>
      </w:r>
      <w:r>
        <w:rPr>
          <w:sz w:val="24"/>
          <w:szCs w:val="24"/>
        </w:rPr>
        <w:fldChar w:fldCharType="begin"/>
      </w:r>
      <w:r w:rsidR="00240F6C">
        <w:rPr>
          <w:sz w:val="24"/>
          <w:szCs w:val="24"/>
        </w:rPr>
        <w:instrText xml:space="preserve"> ADDIN ZOTERO_ITEM CSL_CITATION {"citationID":"iFhYWoUS","properties":{"formattedCitation":"\\super 80\\nosupersub{}","plainCitation":"80","noteIndex":0},"citationItems":[{"id":72,"uris":["http://zotero.org/users/local/Ts7jirce/items/Y64X7KDA"],"itemData":{"id":72,"type":"article-journal","abstract":"Abstract\n            Motivation: RNA-seq has been extensively used for transcriptome study. Quality control (QC) is critical to ensure that RNA-seq data are of high quality and suitable for subsequent analyses. However, QC is a time-consuming and complex task, due to the massive size and versatile nature of RNA-seq data. Therefore, a convenient and comprehensive QC tool to assess RNA-seq quality is sorely needed.\n            Results: We developed the RSeQC package to comprehensively evaluate different aspects of RNA-seq experiments, such as sequence quality, GC bias, polymerase chain reaction bias, nucleotide composition bias, sequencing depth, strand specificity, coverage uniformity and read distribution over the genome structure. RSeQC takes both SAM and BAM files as input, which can be produced by most RNA-seq mapping tools as well as BED files, which are widely used for gene models. Most modules in RSeQC take advantage of R scripts for visualization, and they are notably efficient in dealing with large BAM/SAM files containing hundreds of millions of alignments.\n            Availability and implementation: RSeQC is written in Python and C. Source code and a comprehensive user's manual are freely available at: http://code.google.com/p/rseqc/.\n            Contact:  WL1@bcm.edu\n            Supplementary Information:  Supplementary data are available at Bioinformatics online.","container-title":"Bioinformatics","DOI":"10.1093/bioinformatics/bts356","ISSN":"1367-4811, 1367-4803","issue":"16","language":"en","page":"2184-2185","source":"DOI.org (Crossref)","title":"RSeQC: quality control of RNA-seq experiments","title-short":"RSeQC","volume":"28","author":[{"family":"Wang","given":"Liguo"},{"family":"Wang","given":"Shengqin"},{"family":"Li","given":"Wei"}],"issued":{"date-parts":[["2012",8,15]]}}}],"schema":"https://github.com/citation-style-language/schema/raw/master/csl-citation.json"} </w:instrText>
      </w:r>
      <w:r>
        <w:rPr>
          <w:sz w:val="24"/>
          <w:szCs w:val="24"/>
        </w:rPr>
        <w:fldChar w:fldCharType="separate"/>
      </w:r>
      <w:r w:rsidR="00240F6C" w:rsidRPr="00240F6C">
        <w:rPr>
          <w:sz w:val="24"/>
          <w:vertAlign w:val="superscript"/>
        </w:rPr>
        <w:t>80</w:t>
      </w:r>
      <w:r>
        <w:rPr>
          <w:sz w:val="24"/>
          <w:szCs w:val="24"/>
        </w:rPr>
        <w:fldChar w:fldCharType="end"/>
      </w:r>
      <w:r>
        <w:rPr>
          <w:sz w:val="24"/>
          <w:szCs w:val="24"/>
        </w:rPr>
        <w:t xml:space="preserve"> before generating read counts using featureCounts</w:t>
      </w:r>
      <w:r>
        <w:rPr>
          <w:sz w:val="24"/>
          <w:szCs w:val="24"/>
        </w:rPr>
        <w:fldChar w:fldCharType="begin"/>
      </w:r>
      <w:r w:rsidR="00240F6C">
        <w:rPr>
          <w:sz w:val="24"/>
          <w:szCs w:val="24"/>
        </w:rPr>
        <w:instrText xml:space="preserve"> ADDIN ZOTERO_ITEM CSL_CITATION {"citationID":"SB7qdtq4","properties":{"formattedCitation":"\\super 81\\nosupersub{}","plainCitation":"81","noteIndex":0},"citationItems":[{"id":74,"uris":["http://zotero.org/users/local/Ts7jirce/items/FJQ2SKBQ"],"itemData":{"id":74,"type":"article-journal","abstract":"Abstract\n            Motivation: Next-generation sequencing technologies generate millions of short sequence reads, which are usually aligned to a reference genome. In many applications, the key information required for downstream analysis is the number of reads mapping to each genomic feature, for example to each exon or each gene. The process of counting reads is called read summarization. Read summarization is required for a great variety of genomic analyses but has so far received relatively little attention in the literature.\n            Results: We present featureCounts, a read summarization program suitable for counting reads generated from either RNA or genomic DNA sequencing experiments. featureCounts implements highly efficient chromosome hashing and feature blocking techniques. It is considerably faster than existing methods (by an order of magnitude for gene-level summarization) and requires far less computer memory. It works with either single or paired-end reads and provides a wide range of options appropriate for different sequencing applications.\n            Availability and implementation:   featureCounts is available under GNU General Public License as part of the Subread (http://subread.sourceforge.net) or Rsubread (http://www.bioconductor.org) software packages.\n            Contact:   shi@wehi.edu.au","container-title":"Bioinformatics","DOI":"10.1093/bioinformatics/btt656","ISSN":"1367-4811, 1367-4803","issue":"7","language":"en","page":"923-930","source":"DOI.org (Crossref)","title":"featureCounts: an efficient general purpose program for assigning sequence reads to genomic features","title-short":"featureCounts","volume":"30","author":[{"family":"Liao","given":"Yang"},{"family":"Smyth","given":"Gordon K."},{"family":"Shi","given":"Wei"}],"issued":{"date-parts":[["2014",4,1]]}}}],"schema":"https://github.com/citation-style-language/schema/raw/master/csl-citation.json"} </w:instrText>
      </w:r>
      <w:r>
        <w:rPr>
          <w:sz w:val="24"/>
          <w:szCs w:val="24"/>
        </w:rPr>
        <w:fldChar w:fldCharType="separate"/>
      </w:r>
      <w:r w:rsidR="00240F6C" w:rsidRPr="00240F6C">
        <w:rPr>
          <w:sz w:val="24"/>
          <w:vertAlign w:val="superscript"/>
        </w:rPr>
        <w:t>81</w:t>
      </w:r>
      <w:r>
        <w:rPr>
          <w:sz w:val="24"/>
          <w:szCs w:val="24"/>
        </w:rPr>
        <w:fldChar w:fldCharType="end"/>
      </w:r>
      <w:r>
        <w:rPr>
          <w:sz w:val="24"/>
          <w:szCs w:val="24"/>
        </w:rPr>
        <w:t>. Lastly, all quality control metrics were compiled using MultiQC</w:t>
      </w:r>
      <w:r>
        <w:rPr>
          <w:sz w:val="24"/>
          <w:szCs w:val="24"/>
        </w:rPr>
        <w:fldChar w:fldCharType="begin"/>
      </w:r>
      <w:r w:rsidR="00240F6C">
        <w:rPr>
          <w:sz w:val="24"/>
          <w:szCs w:val="24"/>
        </w:rPr>
        <w:instrText xml:space="preserve"> ADDIN ZOTERO_ITEM CSL_CITATION {"citationID":"rQotOBh1","properties":{"formattedCitation":"\\super 82\\nosupersub{}","plainCitation":"82","noteIndex":0},"citationItems":[{"id":76,"uris":["http://zotero.org/users/local/Ts7jirce/items/8HVQLCYM"],"itemData":{"id":76,"type":"article-journal","abstract":"Abstract\n            Motivation: Fast and accurate quality control is essential for studies involving next-generation sequencing data. Whilst numerous tools exist to quantify QC metrics, there is no common approach to flexibly integrate these across tools and large sample sets. Assessing analysis results across an entire project can be time consuming and error prone; batch effects and outlier samples can easily be missed in the early stages of analysis.\n            Results: We present MultiQC, a tool to create a single report visualising output from multiple tools across many samples, enabling global trends and biases to be quickly identified. MultiQC can plot data from many common bioinformatics tools and is built to allow easy extension and customization.\n            Availability and implementation: MultiQC is available with an GNU GPLv3 license on GitHub, the Python Package Index and Bioconda. Documentation and example reports are available at http://multiqc.info\n            Contact:  phil.ewels@scilifelab.se","container-title":"Bioinformatics","DOI":"10.1093/bioinformatics/btw354","ISSN":"1367-4811, 1367-4803","issue":"19","language":"en","license":"http://creativecommons.org/licenses/by/4.0/","page":"3047-3048","source":"DOI.org (Crossref)","title":"MultiQC: summarize analysis results for multiple tools and samples in a single report","title-short":"MultiQC","volume":"32","author":[{"family":"Ewels","given":"Philip"},{"family":"Magnusson","given":"Måns"},{"family":"Lundin","given":"Sverker"},{"family":"Käller","given":"Max"}],"issued":{"date-parts":[["2016",10,1]]}}}],"schema":"https://github.com/citation-style-language/schema/raw/master/csl-citation.json"} </w:instrText>
      </w:r>
      <w:r>
        <w:rPr>
          <w:sz w:val="24"/>
          <w:szCs w:val="24"/>
        </w:rPr>
        <w:fldChar w:fldCharType="separate"/>
      </w:r>
      <w:r w:rsidR="00240F6C" w:rsidRPr="00240F6C">
        <w:rPr>
          <w:sz w:val="24"/>
          <w:vertAlign w:val="superscript"/>
        </w:rPr>
        <w:t>82</w:t>
      </w:r>
      <w:r>
        <w:rPr>
          <w:sz w:val="24"/>
          <w:szCs w:val="24"/>
        </w:rPr>
        <w:fldChar w:fldCharType="end"/>
      </w:r>
      <w:r>
        <w:rPr>
          <w:sz w:val="24"/>
          <w:szCs w:val="24"/>
        </w:rPr>
        <w:t>.</w:t>
      </w:r>
    </w:p>
    <w:p w14:paraId="6034F4D0" w14:textId="77777777" w:rsidR="004E1CDA" w:rsidRDefault="004E1CDA" w:rsidP="004E1CDA"/>
    <w:p w14:paraId="6AA0C8CB" w14:textId="13A5D08F" w:rsidR="004E1CDA" w:rsidRDefault="004E1CDA" w:rsidP="004E1CDA">
      <w:pPr>
        <w:rPr>
          <w:sz w:val="24"/>
          <w:szCs w:val="24"/>
        </w:rPr>
      </w:pPr>
      <w:r w:rsidRPr="00AA2F2C">
        <w:rPr>
          <w:sz w:val="24"/>
          <w:szCs w:val="24"/>
        </w:rPr>
        <w:t xml:space="preserve">Samples that failed any of the four FASTQC metrics were discarded: per base sequence quality, per sequence quality scores, per base n content, and adapter content. Furthermore, samples with less than 500 000 reads mapped to coding sequences were removed, and hierarchical clustering was used to identify any sample outliers. Only samples with at least two replicates and a Pearson R correlation of &gt; 0.90 between replicates were analyzed. Furthermore, to minimize possible batch effects, each individual experiment was normalized to a reference condition prior to calculating the </w:t>
      </w:r>
      <w:proofErr w:type="spellStart"/>
      <w:r w:rsidRPr="00AA2F2C">
        <w:rPr>
          <w:sz w:val="24"/>
          <w:szCs w:val="24"/>
        </w:rPr>
        <w:t>iModulons</w:t>
      </w:r>
      <w:proofErr w:type="spellEnd"/>
      <w:r w:rsidRPr="00AA2F2C">
        <w:rPr>
          <w:sz w:val="24"/>
          <w:szCs w:val="24"/>
        </w:rPr>
        <w:t xml:space="preserve"> (</w:t>
      </w:r>
      <w:del w:id="1528" w:author="Mathias Jönsson" w:date="2025-01-19T07:59:00Z" w16du:dateUtc="2025-01-18T20:59:00Z">
        <w:r w:rsidRPr="00AA2F2C" w:rsidDel="009C7DA8">
          <w:rPr>
            <w:sz w:val="24"/>
            <w:szCs w:val="24"/>
          </w:rPr>
          <w:delText xml:space="preserve">Supplementary </w:delText>
        </w:r>
      </w:del>
      <w:r w:rsidRPr="00AA2F2C">
        <w:rPr>
          <w:sz w:val="24"/>
          <w:szCs w:val="24"/>
        </w:rPr>
        <w:t xml:space="preserve">Table </w:t>
      </w:r>
      <w:ins w:id="1529" w:author="Mathias Jönsson" w:date="2025-01-19T07:59:00Z" w16du:dateUtc="2025-01-18T20:59:00Z">
        <w:r w:rsidR="009C7DA8">
          <w:rPr>
            <w:sz w:val="24"/>
            <w:szCs w:val="24"/>
          </w:rPr>
          <w:t>S</w:t>
        </w:r>
      </w:ins>
      <w:ins w:id="1530" w:author="Mathias Jönsson" w:date="2025-01-19T09:42:00Z" w16du:dateUtc="2025-01-18T22:42:00Z">
        <w:r w:rsidR="00771C4E">
          <w:rPr>
            <w:sz w:val="24"/>
            <w:szCs w:val="24"/>
          </w:rPr>
          <w:t>1.</w:t>
        </w:r>
      </w:ins>
      <w:del w:id="1531" w:author="Mathias Jönsson" w:date="2025-01-19T09:11:00Z" w16du:dateUtc="2025-01-18T22:11:00Z">
        <w:r w:rsidRPr="00AA2F2C" w:rsidDel="00231B05">
          <w:rPr>
            <w:sz w:val="24"/>
            <w:szCs w:val="24"/>
          </w:rPr>
          <w:delText>1.</w:delText>
        </w:r>
      </w:del>
      <w:r w:rsidRPr="00AA2F2C">
        <w:rPr>
          <w:sz w:val="24"/>
          <w:szCs w:val="24"/>
        </w:rPr>
        <w:t>2)</w:t>
      </w:r>
      <w:r>
        <w:rPr>
          <w:sz w:val="24"/>
          <w:szCs w:val="24"/>
        </w:rPr>
        <w:fldChar w:fldCharType="begin"/>
      </w:r>
      <w:r w:rsidR="00240F6C">
        <w:rPr>
          <w:sz w:val="24"/>
          <w:szCs w:val="24"/>
        </w:rPr>
        <w:instrText xml:space="preserve"> ADDIN ZOTERO_ITEM CSL_CITATION {"citationID":"M9nq2Cdy","properties":{"formattedCitation":"\\super 70\\nosupersub{}","plainCitation":"70","noteIndex":0},"citationItems":[{"id":163,"uris":["http://zotero.org/users/local/Ts7jirce/items/XM77JXD7"],"itemData":{"id":163,"type":"article-journal","abstract":"Public gene expression databases are a rapidly expanding resource of organism responses to diverse perturbations, presenting both an opportunity and a challenge for bioinformatics workflows to extract actionable knowledge of transcription regulatory network function. Here, we introduce a five-step computational pipeline, called iModulonMiner, to compile, process, curate, analyze, and characterize the totality of RNA-seq data for a given organism or cell type. This workflow is centered around the data-driven computation of co-regulated gene sets using Independent Component Analysis, called iModulons, which have been shown to have broad applications. As a demonstration, we applied this workflow to generate the iModulon structure of Bacillus subtilis using all high-quality, publicly-available RNA-seq data. Using this structure, we predicted regulatory interactions for multiple transcription factors, identified groups of co-expressed genes that are putatively regulated by undiscovered transcription factors, and predicted properties of a recently discovered single-subunit phage RNA polymerase. We also present a Python package, PyModulon, with functions to characterize, visualize, and explore computed iModulons. The pipeline, available at https://github.com/SBRG/iModulonMiner, can be readily applied to diverse organisms to gain a rapid understanding of their transcriptional regulatory network structure and condition-specific activity.","container-title":"PLOS Computational Biology","DOI":"10.1371/journal.pcbi.1012546","ISSN":"1553-7358","issue":"10","journalAbbreviation":"PLOS Computational Biology","language":"en","note":"publisher: Public Library of Science","page":"e1012546","source":"PLoS Journals","title":"iModulonMiner and PyModulon: Software for unsupervised mining of gene expression compendia","title-short":"iModulonMiner and PyModulon","volume":"20","author":[{"family":"Sastry","given":"Anand V."},{"family":"Yuan","given":"Yuan"},{"family":"Poudel","given":"Saugat"},{"family":"Rychel","given":"Kevin"},{"family":"Yoo","given":"Reo"},{"family":"Lamoureux","given":"Cameron R."},{"family":"Li","given":"Gaoyuan"},{"family":"Burrows","given":"Joshua T."},{"family":"Chauhan","given":"Siddharth"},{"family":"Haiman","given":"Zachary B."},{"family":"Bulushi","given":"Tahani Al"},{"family":"Seif","given":"Yara"},{"family":"Palsson","given":"Bernhard O."},{"family":"Zielinski","given":"Daniel C."}],"issued":{"date-parts":[["2024",10,23]]}}}],"schema":"https://github.com/citation-style-language/schema/raw/master/csl-citation.json"} </w:instrText>
      </w:r>
      <w:r>
        <w:rPr>
          <w:sz w:val="24"/>
          <w:szCs w:val="24"/>
        </w:rPr>
        <w:fldChar w:fldCharType="separate"/>
      </w:r>
      <w:r w:rsidR="00240F6C" w:rsidRPr="00240F6C">
        <w:rPr>
          <w:sz w:val="24"/>
          <w:vertAlign w:val="superscript"/>
        </w:rPr>
        <w:t>70</w:t>
      </w:r>
      <w:r>
        <w:rPr>
          <w:sz w:val="24"/>
          <w:szCs w:val="24"/>
        </w:rPr>
        <w:fldChar w:fldCharType="end"/>
      </w:r>
      <w:r w:rsidRPr="00AA2F2C">
        <w:rPr>
          <w:sz w:val="24"/>
          <w:szCs w:val="24"/>
        </w:rPr>
        <w:t xml:space="preserve">. After quality control and normalization, the final </w:t>
      </w:r>
      <w:proofErr w:type="gramStart"/>
      <w:r w:rsidRPr="00AA2F2C">
        <w:rPr>
          <w:sz w:val="24"/>
          <w:szCs w:val="24"/>
        </w:rPr>
        <w:t>data compendium</w:t>
      </w:r>
      <w:proofErr w:type="gramEnd"/>
      <w:r w:rsidRPr="00AA2F2C">
        <w:rPr>
          <w:sz w:val="24"/>
          <w:szCs w:val="24"/>
        </w:rPr>
        <w:t xml:space="preserve"> comprised 218 high-quality expression profiles: 161 generated from this study and 57 collected from NCBI-SRA. The two public datasets that met our quality control criteria included PRJNA1003853, which tested the heterologous expression of </w:t>
      </w:r>
      <w:proofErr w:type="spellStart"/>
      <w:r w:rsidRPr="00AA2F2C">
        <w:rPr>
          <w:sz w:val="24"/>
          <w:szCs w:val="24"/>
        </w:rPr>
        <w:t>Nybomycin</w:t>
      </w:r>
      <w:proofErr w:type="spellEnd"/>
      <w:r w:rsidRPr="00AA2F2C">
        <w:rPr>
          <w:sz w:val="24"/>
          <w:szCs w:val="24"/>
        </w:rPr>
        <w:t xml:space="preserve"> in a </w:t>
      </w:r>
      <w:r w:rsidRPr="00CE2BAF">
        <w:rPr>
          <w:i/>
          <w:iCs/>
          <w:sz w:val="24"/>
          <w:szCs w:val="24"/>
        </w:rPr>
        <w:t xml:space="preserve">S. </w:t>
      </w:r>
      <w:proofErr w:type="spellStart"/>
      <w:r w:rsidRPr="00CE2BAF">
        <w:rPr>
          <w:i/>
          <w:iCs/>
          <w:sz w:val="24"/>
          <w:szCs w:val="24"/>
        </w:rPr>
        <w:t>albidoflavus</w:t>
      </w:r>
      <w:proofErr w:type="spellEnd"/>
      <w:r w:rsidRPr="00CE2BAF">
        <w:rPr>
          <w:i/>
          <w:iCs/>
          <w:sz w:val="24"/>
          <w:szCs w:val="24"/>
        </w:rPr>
        <w:t xml:space="preserve"> </w:t>
      </w:r>
      <w:r w:rsidRPr="00AA2F2C">
        <w:rPr>
          <w:sz w:val="24"/>
          <w:szCs w:val="24"/>
        </w:rPr>
        <w:t>strain with 14 endogenous BGCs removed</w:t>
      </w:r>
      <w:r>
        <w:rPr>
          <w:sz w:val="24"/>
          <w:szCs w:val="24"/>
        </w:rPr>
        <w:fldChar w:fldCharType="begin"/>
      </w:r>
      <w:r w:rsidR="00E764DC">
        <w:rPr>
          <w:sz w:val="24"/>
          <w:szCs w:val="24"/>
        </w:rPr>
        <w:instrText xml:space="preserve"> ADDIN ZOTERO_ITEM CSL_CITATION {"citationID":"uJ92zYgp","properties":{"formattedCitation":"\\super 67\\nosupersub{}","plainCitation":"67","noteIndex":0},"citationItems":[{"id":1,"uris":["http://zotero.org/users/local/Ts7jirce/items/HWUBT3AZ"],"itemData":{"id":1,"type":"article-journal","abstract":"Nybomycin is an antibiotic compound with proven activity against multi-resistant Staphylococcus aureus, making it an interesting candidate for combating these globally threatening pathogens. For exploring its potential, sufficient amounts of nybomycin and its derivatives must be synthetized to fully study its effectiveness, safety profile, and clinical applications. As native isolates only accumulate low amounts of the compound, superior producers are needed. The heterologous cell factory S. albidoflavus 4N24, previously derived from the cluster-free chassis S. albidoflavus Del14, produced 860 μg L−1 of nybomycin, mainly in the stationary phase. A first round of strain development modulated expression of genes involved in supply of nybomycin precursors under control of the common Perm* promoter in 4N24, but without any effect. Subsequent studies with mCherry reporter strains revealed that Perm* failed to drive expression during the product synthesis phase but that use of two synthetic promoters (PkasOP* and P41) enabled strong constitutive expression during the entire process. Using PkasOP*, several rounds of metabolic engineering successively streamlined expression of genes involved in the pentose phosphate pathway, the shikimic acid pathway, supply of CoA esters, and nybomycin biosynthesis and export, which more than doubled the nybomycin titer to 1.7 mg L−1 in the sixth-generation strain NYB-6B. In addition, we identified the minimal set of nyb genes needed to synthetize the molecule using single-gene-deletion strains. Subsequently, deletion of the regulator nybW enabled nybomycin production to begin during the growth phase, further boosting the titer and productivity. Based on RNA sequencing along the created strain genealogy, we discovered that the nyb gene cluster was unfavorably downregulated in all advanced producers. This inspired removal of a part and the entire set of the four regulatory genes at the 3′-end nyb of the cluster. The corresponding mutants NYB-8 and NYB-9 exhibited marked further improvement in production, and the deregulated cluster was combined with all beneficial targets from primary metabolism. The best strain, S. albidoflavus NYB-11, accumulated up to 12 mg L−1 nybomycin, fifteenfold more than the basic strain. The absence of native gene clusters in the host and use of a lean minimal medium contributed to a selective production process, providing an important next step toward further development of nybomycin.","container-title":"Metabolic Engineering","DOI":"https://doi.org/10.1016/j.ymben.2023.12.004","ISSN":"1096-7176","page":"123-143","title":"Systems metabolic engineering of the primary and secondary metabolism of Streptomyces albidoflavus enhances production of the reverse antibiotic nybomycin against multi-resistant Staphylococcus aureus","volume":"81","author":[{"family":"Stegmüller","given":"Julian"},{"family":"Estévez","given":"Marta Rodríguez"},{"family":"Shu","given":"Wei"},{"family":"Gläser","given":"Lars"},{"family":"Myronovskyi","given":"Maksym"},{"family":"Rückert-Reed","given":"Christian"},{"family":"Kalinowski","given":"Jörn"},{"family":"Luzhetskyy","given":"Andriy"},{"family":"Wittmann","given":"Christoph"}],"issued":{"date-parts":[["2024"]]}}}],"schema":"https://github.com/citation-style-language/schema/raw/master/csl-citation.json"} </w:instrText>
      </w:r>
      <w:r>
        <w:rPr>
          <w:sz w:val="24"/>
          <w:szCs w:val="24"/>
        </w:rPr>
        <w:fldChar w:fldCharType="separate"/>
      </w:r>
      <w:r w:rsidR="00E764DC" w:rsidRPr="00E764DC">
        <w:rPr>
          <w:sz w:val="24"/>
          <w:vertAlign w:val="superscript"/>
        </w:rPr>
        <w:t>67</w:t>
      </w:r>
      <w:r>
        <w:rPr>
          <w:sz w:val="24"/>
          <w:szCs w:val="24"/>
        </w:rPr>
        <w:fldChar w:fldCharType="end"/>
      </w:r>
      <w:r w:rsidRPr="00AA2F2C">
        <w:rPr>
          <w:sz w:val="24"/>
          <w:szCs w:val="24"/>
        </w:rPr>
        <w:t xml:space="preserve">, and PRJNA708335, which </w:t>
      </w:r>
      <w:proofErr w:type="spellStart"/>
      <w:r w:rsidRPr="00AA2F2C">
        <w:rPr>
          <w:sz w:val="24"/>
          <w:szCs w:val="24"/>
        </w:rPr>
        <w:t>heterologously</w:t>
      </w:r>
      <w:proofErr w:type="spellEnd"/>
      <w:r w:rsidRPr="00AA2F2C">
        <w:rPr>
          <w:sz w:val="24"/>
          <w:szCs w:val="24"/>
        </w:rPr>
        <w:t xml:space="preserve"> expressed </w:t>
      </w:r>
      <w:proofErr w:type="spellStart"/>
      <w:r w:rsidRPr="00AA2F2C">
        <w:rPr>
          <w:sz w:val="24"/>
          <w:szCs w:val="24"/>
        </w:rPr>
        <w:t>pamamycin</w:t>
      </w:r>
      <w:proofErr w:type="spellEnd"/>
      <w:r w:rsidRPr="00AA2F2C">
        <w:rPr>
          <w:sz w:val="24"/>
          <w:szCs w:val="24"/>
        </w:rPr>
        <w:t xml:space="preserve"> in the wild type </w:t>
      </w:r>
      <w:r w:rsidRPr="00CE2BAF">
        <w:rPr>
          <w:i/>
          <w:iCs/>
          <w:sz w:val="24"/>
          <w:szCs w:val="24"/>
        </w:rPr>
        <w:t>S. albidoflavus</w:t>
      </w:r>
      <w:r>
        <w:rPr>
          <w:sz w:val="24"/>
          <w:szCs w:val="24"/>
        </w:rPr>
        <w:fldChar w:fldCharType="begin"/>
      </w:r>
      <w:r w:rsidR="00E764DC">
        <w:rPr>
          <w:sz w:val="24"/>
          <w:szCs w:val="24"/>
        </w:rPr>
        <w:instrText xml:space="preserve"> ADDIN ZOTERO_ITEM CSL_CITATION {"citationID":"fnIHNE7N","properties":{"formattedCitation":"\\super 68\\nosupersub{}","plainCitation":"68","noteIndex":0},"citationItems":[{"id":79,"uris":["http://zotero.org/users/local/Ts7jirce/items/9B3UECGA"],"itemData":{"id":79,"type":"article-journal","abstract":"Abstract\n            \n              Background\n              \n                Pamamycins are macrodiolides of polyketide origin which form a family of differently large homologues with molecular weights between 579 and 663. They offer promising biological activity against pathogenic fungi and gram-positive bacteria. Admittedly, production titers are very low, and pamamycins are typically formed as crude mixture of mainly smaller derivatives, leaving larger derivatives rather unexplored so far. Therefore, strategies that enable a more efficient production of pamamycins and provide increased fractions of the rare large derivatives are highly desired. Here we took a systems biology approach, integrating transcription profiling by RNA sequencing and intracellular metabolite analysis, to enhance pamamycin production in the heterologous host\n                S. albus\n                J1074/R2.\n              \n            \n            \n              Results\n              \n                Supplemented with\n                l\n                -valine, the recombinant producer S. albus J1074/R2 achieved a threefold increased pamamycin titer of 3.5 mg L\n                −1\n                and elevated fractions of larger derivatives: Pam 649 was strongly increased, and Pam 663 was newly formed. These beneficial effects were driven by increased availability of intracellular CoA thioesters, the building blocks for the polyketide, resulting from\n                l\n                -valine catabolism. Unfavorably,\n                l\n                -valine impaired growth of the strain, repressed genes of mannitol uptake and glycolysis, and suppressed pamamycin formation, despite the biosynthetic gene cluster was transcriptionally activated, restricting production to the post\n                l\n                -valine phase. A deletion mutant of the transcriptional regulator\n                bkdR,\n                controlling a branched-chain amino acid dehydrogenase complex, revealed decoupled pamamycin biosynthesis. The regulator mutant accumulated the polyketide independent of the nutrient status. Supplemented with\n                l\n                -valine, the novel strain enabled the biosynthesis of pamamycin mixtures with up to 55% of the heavy derivatives Pam 635, Pam 649, and Pam 663: almost 20-fold more than the wild type.\n              \n            \n            \n              Conclusions\n              Our findings open the door to provide rare heavy pamamycins at markedly increased efficiency and facilitate studies to assess their specific biological activities and explore this important polyketide further.","container-title":"Microbial Cell Factories","DOI":"10.1186/s12934-021-01602-6","ISSN":"1475-2859","issue":"1","journalAbbreviation":"Microb Cell Fact","language":"en","page":"111","source":"DOI.org (Crossref)","title":"Superior production of heavy pamamycin derivatives using a bkdR deletion mutant of Streptomyces albus J1074/R2","volume":"20","author":[{"family":"Gläser","given":"Lars"},{"family":"Kuhl","given":"Martin"},{"family":"Stegmüller","given":"Julian"},{"family":"Rückert","given":"Christian"},{"family":"Myronovskyi","given":"Maksym"},{"family":"Kalinowski","given":"Jörn"},{"family":"Luzhetskyy","given":"Andriy"},{"family":"Wittmann","given":"Christoph"}],"issued":{"date-parts":[["2021",6,3]]}}}],"schema":"https://github.com/citation-style-language/schema/raw/master/csl-citation.json"} </w:instrText>
      </w:r>
      <w:r>
        <w:rPr>
          <w:sz w:val="24"/>
          <w:szCs w:val="24"/>
        </w:rPr>
        <w:fldChar w:fldCharType="separate"/>
      </w:r>
      <w:r w:rsidR="00E764DC" w:rsidRPr="00E764DC">
        <w:rPr>
          <w:sz w:val="24"/>
          <w:vertAlign w:val="superscript"/>
        </w:rPr>
        <w:t>68</w:t>
      </w:r>
      <w:r>
        <w:rPr>
          <w:sz w:val="24"/>
          <w:szCs w:val="24"/>
        </w:rPr>
        <w:fldChar w:fldCharType="end"/>
      </w:r>
      <w:r w:rsidRPr="00AA2F2C">
        <w:rPr>
          <w:sz w:val="24"/>
          <w:szCs w:val="24"/>
        </w:rPr>
        <w:t>.</w:t>
      </w:r>
    </w:p>
    <w:p w14:paraId="35440FE7" w14:textId="77777777" w:rsidR="004E1CDA" w:rsidRDefault="004E1CDA" w:rsidP="004E1CDA"/>
    <w:p w14:paraId="0F22E9F0" w14:textId="77777777" w:rsidR="004E1CDA" w:rsidRDefault="004E1CDA" w:rsidP="004E1CDA">
      <w:pPr>
        <w:pStyle w:val="Heading3"/>
      </w:pPr>
      <w:r>
        <w:t xml:space="preserve">Performing Independent </w:t>
      </w:r>
      <w:proofErr w:type="gramStart"/>
      <w:r>
        <w:t>component analysis</w:t>
      </w:r>
      <w:proofErr w:type="gramEnd"/>
      <w:r>
        <w:t xml:space="preserve"> (ICA)</w:t>
      </w:r>
    </w:p>
    <w:p w14:paraId="49754792" w14:textId="70546113" w:rsidR="004E1CDA" w:rsidRDefault="004E1CDA" w:rsidP="004E1CDA">
      <w:pPr>
        <w:rPr>
          <w:sz w:val="24"/>
          <w:szCs w:val="24"/>
        </w:rPr>
      </w:pPr>
      <w:r>
        <w:rPr>
          <w:sz w:val="24"/>
          <w:szCs w:val="24"/>
        </w:rPr>
        <w:t>Independent component</w:t>
      </w:r>
      <w:sdt>
        <w:sdtPr>
          <w:tag w:val="goog_rdk_14"/>
          <w:id w:val="1017354196"/>
        </w:sdtPr>
        <w:sdtContent/>
      </w:sdt>
      <w:r>
        <w:rPr>
          <w:sz w:val="24"/>
          <w:szCs w:val="24"/>
        </w:rPr>
        <w:t xml:space="preserve"> analysis was implemented as per McConn et al. </w:t>
      </w:r>
      <w:r>
        <w:rPr>
          <w:sz w:val="24"/>
          <w:szCs w:val="24"/>
        </w:rPr>
        <w:fldChar w:fldCharType="begin"/>
      </w:r>
      <w:r w:rsidR="00240F6C">
        <w:rPr>
          <w:sz w:val="24"/>
          <w:szCs w:val="24"/>
        </w:rPr>
        <w:instrText xml:space="preserve"> ADDIN ZOTERO_ITEM CSL_CITATION {"citationID":"q2M7deoc","properties":{"formattedCitation":"\\super 83\\nosupersub{}","plainCitation":"83","noteIndex":0},"citationItems":[{"id":81,"uris":["http://zotero.org/users/local/Ts7jirce/items/5MBKZXAU"],"itemData":{"id":81,"type":"article-journal","abstract":"Abstract\n            \n              Background\n              Independent component analysis is an unsupervised machine learning algorithm that separates a set of mixed signals into a set of statistically independent source signals. Applied to high-quality gene expression datasets, independent component analysis effectively reveals both the source signals of the transcriptome as co-regulated gene sets, and the activity levels of the underlying regulators across diverse experimental conditions. Two major variables that affect the final gene sets are the diversity of the expression profiles contained in the underlying data, and the user-defined number of independent components, or dimensionality, to compute. Availability of high-quality transcriptomic datasets has grown exponentially as high-throughput technologies have advanced; however, optimal dimensionality selection remains an open question.\n            \n            \n              Methods\n              We computed independent components across a range of dimensionalities for four gene expression datasets with varying dimensions (both in terms of number of genes and number of samples). We computed the correlation between independent components across different dimensionalities to understand how the overall structure evolves as the number of user-defined components increases. We then measured how well the resulting gene clusters reflected known regulatory mechanisms, and developed a set of metrics to assess the accuracy of the decomposition at a given dimension.\n            \n            \n              Results\n              We found that over-decomposition results in many independent components dominated by a single gene, whereas under-decomposition results in independent components that poorly capture the known regulatory structure. From these results, we developed a new method, called OptICA, for finding the optimal dimensionality that controls for both over- and under-decomposition. Specifically, OptICA selects the highest dimension that produces a low number of components that are dominated by a single gene. We show that OptICA outperforms two previously proposed methods for selecting the number of independent components across four transcriptomic databases of varying sizes.\n            \n            \n              Conclusions\n              OptICA avoids both over-decomposition and under-decomposition of transcriptomic datasets resulting in the best representation of the organism’s underlying transcriptional regulatory network.","container-title":"BMC Bioinformatics","DOI":"10.1186/s12859-021-04497-7","ISSN":"1471-2105","issue":"1","journalAbbreviation":"BMC Bioinformatics","language":"en","page":"584","source":"DOI.org (Crossref)","title":"Optimal dimensionality selection for independent component analysis of transcriptomic data","volume":"22","author":[{"family":"McConn","given":"John Luke"},{"family":"Lamoureux","given":"Cameron R."},{"family":"Poudel","given":"Saugat"},{"family":"Palsson","given":"Bernhard O."},{"family":"Sastry","given":"Anand V."}],"issued":{"date-parts":[["2021",12]]}}}],"schema":"https://github.com/citation-style-language/schema/raw/master/csl-citation.json"} </w:instrText>
      </w:r>
      <w:r>
        <w:rPr>
          <w:sz w:val="24"/>
          <w:szCs w:val="24"/>
        </w:rPr>
        <w:fldChar w:fldCharType="separate"/>
      </w:r>
      <w:r w:rsidR="00240F6C" w:rsidRPr="00240F6C">
        <w:rPr>
          <w:sz w:val="24"/>
          <w:vertAlign w:val="superscript"/>
        </w:rPr>
        <w:t>83</w:t>
      </w:r>
      <w:r>
        <w:rPr>
          <w:sz w:val="24"/>
          <w:szCs w:val="24"/>
        </w:rPr>
        <w:fldChar w:fldCharType="end"/>
      </w:r>
      <w:r>
        <w:rPr>
          <w:sz w:val="24"/>
          <w:szCs w:val="24"/>
        </w:rPr>
        <w:t xml:space="preserve"> on the RNA-Seq compendium. Specifically, the scikit-learn implementation of </w:t>
      </w:r>
      <w:proofErr w:type="spellStart"/>
      <w:r>
        <w:rPr>
          <w:sz w:val="24"/>
          <w:szCs w:val="24"/>
        </w:rPr>
        <w:t>FastICA</w:t>
      </w:r>
      <w:proofErr w:type="spellEnd"/>
      <w:r>
        <w:rPr>
          <w:sz w:val="24"/>
          <w:szCs w:val="24"/>
        </w:rPr>
        <w:t xml:space="preserve"> was executed 100 times with random seeds and a convergence tolerance of 10</w:t>
      </w:r>
      <w:r>
        <w:rPr>
          <w:sz w:val="24"/>
          <w:szCs w:val="24"/>
          <w:vertAlign w:val="superscript"/>
        </w:rPr>
        <w:t>–7</w:t>
      </w:r>
      <w:r>
        <w:rPr>
          <w:sz w:val="24"/>
          <w:szCs w:val="24"/>
        </w:rPr>
        <w:t xml:space="preserve"> </w:t>
      </w:r>
      <w:r>
        <w:rPr>
          <w:sz w:val="24"/>
          <w:szCs w:val="24"/>
        </w:rPr>
        <w:fldChar w:fldCharType="begin"/>
      </w:r>
      <w:r w:rsidR="00240F6C">
        <w:rPr>
          <w:sz w:val="24"/>
          <w:szCs w:val="24"/>
        </w:rPr>
        <w:instrText xml:space="preserve"> ADDIN ZOTERO_ITEM CSL_CITATION {"citationID":"Xx8kHiDc","properties":{"formattedCitation":"\\super 84,85\\nosupersub{}","plainCitation":"84,85","noteIndex":0},"citationItems":[{"id":83,"uris":["http://zotero.org/users/local/Ts7jirce/items/8DAHICB6"],"itemData":{"id":83,"type":"article-journal","container-title":"IEEE Transactions on Neural Networks","DOI":"10.1109/72.761722","ISSN":"1045-9227, 1941-0093","issue":"3","journalAbbreviation":"IEEE Trans. Neural Netw.","license":"https://ieeexplore.ieee.org/Xplorehelp/downloads/license-information/IEEE.html","page":"626-634","source":"DOI.org (Crossref)","title":"Fast and robust fixed-point algorithms for independent component analysis","volume":"10","author":[{"family":"Hyvarinen","given":"A."}],"issued":{"date-parts":[["1999",5]]}}},{"id":157,"uris":["http://zotero.org/users/local/Ts7jirce/items/DW8TYXVM"],"itemData":{"id":157,"type":"article-journal","abstract":"Scikit-learn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simpliﬁed BSD license, encouraging its use in both academic and commercial settings. Source code, binaries, and documentation can be downloaded from http://scikit-learn.sourceforge.net.","container-title":"MACHINE LEARNING IN PYTHON","language":"en","source":"Zotero","title":"Scikit-learn: Machine Learning in Python","author":[{"family":"Pedregosa","given":"Fabian"},{"family":"Varoquaux","given":"Gael"},{"family":"Gramfort","given":"Alexandre"},{"family":"Michel","given":"Vincent"},{"family":"Thirion","given":"Bertrand"},{"family":"Grisel","given":"Olivier"},{"family":"Blondel","given":"Mathieu"},{"family":"Prettenhofer","given":"Peter"},{"family":"Weiss","given":"Ron"},{"family":"Dubourg","given":"Vincent"},{"family":"Vanderplas","given":"Jake"},{"family":"Passos","given":"Alexandre"},{"family":"Cournapeau","given":"David"}]}}],"schema":"https://github.com/citation-style-language/schema/raw/master/csl-citation.json"} </w:instrText>
      </w:r>
      <w:r>
        <w:rPr>
          <w:sz w:val="24"/>
          <w:szCs w:val="24"/>
        </w:rPr>
        <w:fldChar w:fldCharType="separate"/>
      </w:r>
      <w:r w:rsidR="00240F6C" w:rsidRPr="00240F6C">
        <w:rPr>
          <w:sz w:val="24"/>
          <w:vertAlign w:val="superscript"/>
        </w:rPr>
        <w:t>84,85</w:t>
      </w:r>
      <w:r>
        <w:rPr>
          <w:sz w:val="24"/>
          <w:szCs w:val="24"/>
        </w:rPr>
        <w:fldChar w:fldCharType="end"/>
      </w:r>
      <w:r>
        <w:rPr>
          <w:sz w:val="24"/>
          <w:szCs w:val="24"/>
        </w:rPr>
        <w:t xml:space="preserve">. The resulting independent components (ICs) were clustered using DBSCAN to identify robust ICs, using an epsilon of 0.1 and a minimum cluster seed size of 50. </w:t>
      </w:r>
      <w:r>
        <w:rPr>
          <w:sz w:val="24"/>
          <w:szCs w:val="24"/>
        </w:rPr>
        <w:lastRenderedPageBreak/>
        <w:t xml:space="preserve">To account for </w:t>
      </w:r>
      <w:sdt>
        <w:sdtPr>
          <w:tag w:val="goog_rdk_15"/>
          <w:id w:val="201055248"/>
        </w:sdtPr>
        <w:sdtContent>
          <w:r>
            <w:rPr>
              <w:sz w:val="24"/>
              <w:szCs w:val="24"/>
            </w:rPr>
            <w:t>ICs</w:t>
          </w:r>
        </w:sdtContent>
      </w:sdt>
      <w:sdt>
        <w:sdtPr>
          <w:tag w:val="goog_rdk_16"/>
          <w:id w:val="-1347781325"/>
        </w:sdtPr>
        <w:sdtContent/>
      </w:sdt>
      <w:r>
        <w:rPr>
          <w:sz w:val="24"/>
          <w:szCs w:val="24"/>
        </w:rPr>
        <w:t xml:space="preserve"> with opposite signs, the following distance metric was used for computing the distance matrix:</w:t>
      </w:r>
    </w:p>
    <w:p w14:paraId="33478C66" w14:textId="77777777" w:rsidR="004E1CDA" w:rsidRDefault="004E1CDA" w:rsidP="004E1CDA"/>
    <w:p w14:paraId="5AE1EF28" w14:textId="77777777" w:rsidR="004E1CDA" w:rsidRDefault="004E1CDA" w:rsidP="004E1CDA">
      <w:pPr>
        <w:jc w:val="center"/>
        <w:rPr>
          <w:rFonts w:ascii="Merriweather" w:eastAsia="Merriweather" w:hAnsi="Merriweather" w:cs="Merriweather"/>
          <w:color w:val="2A2A2A"/>
          <w:sz w:val="27"/>
          <w:szCs w:val="27"/>
          <w:highlight w:val="white"/>
        </w:rPr>
      </w:pPr>
      <m:oMathPara>
        <m:oMath>
          <m:r>
            <w:rPr>
              <w:rFonts w:ascii="Cambria Math" w:eastAsia="Merriweather" w:hAnsi="Cambria Math" w:cs="Merriweather"/>
              <w:color w:val="2A2A2A"/>
              <w:sz w:val="27"/>
              <w:szCs w:val="27"/>
              <w:highlight w:val="white"/>
            </w:rPr>
            <m:t>d</m:t>
          </m:r>
          <m:r>
            <w:rPr>
              <w:rFonts w:ascii="Cambria Math" w:eastAsia="Merriweather" w:hAnsi="Cambria Math" w:cs="Merriweather"/>
              <w:color w:val="2A2A2A"/>
              <w:sz w:val="19"/>
              <w:szCs w:val="19"/>
              <w:highlight w:val="white"/>
              <w:vertAlign w:val="subscript"/>
            </w:rPr>
            <m:t>x,y</m:t>
          </m:r>
          <m:r>
            <w:rPr>
              <w:rFonts w:ascii="Cambria Math" w:eastAsia="Merriweather" w:hAnsi="Cambria Math" w:cs="Merriweather"/>
              <w:color w:val="2A2A2A"/>
              <w:sz w:val="27"/>
              <w:szCs w:val="27"/>
              <w:highlight w:val="white"/>
            </w:rPr>
            <m:t>=1-∣ρ</m:t>
          </m:r>
          <m:r>
            <w:rPr>
              <w:rFonts w:ascii="Cambria Math" w:eastAsia="Merriweather" w:hAnsi="Cambria Math" w:cs="Merriweather"/>
              <w:color w:val="2A2A2A"/>
              <w:sz w:val="19"/>
              <w:szCs w:val="19"/>
              <w:highlight w:val="white"/>
              <w:vertAlign w:val="subscript"/>
            </w:rPr>
            <m:t>x,y</m:t>
          </m:r>
          <m:r>
            <w:rPr>
              <w:rFonts w:ascii="Cambria Math" w:eastAsia="Merriweather" w:hAnsi="Cambria Math" w:cs="Merriweather"/>
              <w:color w:val="2A2A2A"/>
              <w:sz w:val="27"/>
              <w:szCs w:val="27"/>
              <w:highlight w:val="white"/>
            </w:rPr>
            <m:t>∣</m:t>
          </m:r>
        </m:oMath>
      </m:oMathPara>
    </w:p>
    <w:p w14:paraId="28A0C406" w14:textId="77777777" w:rsidR="004E1CDA" w:rsidRDefault="004E1CDA" w:rsidP="004E1CDA"/>
    <w:p w14:paraId="3A8CE2A3" w14:textId="77777777" w:rsidR="004E1CDA" w:rsidRDefault="004E1CDA" w:rsidP="004E1CDA">
      <w:pPr>
        <w:rPr>
          <w:sz w:val="24"/>
          <w:szCs w:val="24"/>
        </w:rPr>
      </w:pPr>
      <w:r>
        <w:rPr>
          <w:sz w:val="24"/>
          <w:szCs w:val="24"/>
        </w:rPr>
        <w:t xml:space="preserve">where </w:t>
      </w:r>
      <m:oMath>
        <m:r>
          <w:rPr>
            <w:rFonts w:ascii="Cambria Math" w:hAnsi="Cambria Math"/>
          </w:rPr>
          <m:t>ρ</m:t>
        </m:r>
        <m:r>
          <w:rPr>
            <w:rFonts w:ascii="Cambria Math" w:eastAsia="Cambria Math" w:hAnsi="Cambria Math" w:cs="Cambria Math"/>
            <w:color w:val="2A2A2A"/>
            <w:sz w:val="24"/>
            <w:szCs w:val="24"/>
            <w:highlight w:val="white"/>
            <w:vertAlign w:val="subscript"/>
          </w:rPr>
          <m:t>x,y</m:t>
        </m:r>
      </m:oMath>
      <w:r>
        <w:rPr>
          <w:sz w:val="24"/>
          <w:szCs w:val="24"/>
        </w:rPr>
        <w:t xml:space="preserve"> is the Pearson correlation between components </w:t>
      </w:r>
      <w:r>
        <w:rPr>
          <w:i/>
          <w:sz w:val="24"/>
          <w:szCs w:val="24"/>
        </w:rPr>
        <w:t>x</w:t>
      </w:r>
      <w:r>
        <w:rPr>
          <w:sz w:val="24"/>
          <w:szCs w:val="24"/>
        </w:rPr>
        <w:t xml:space="preserve"> and </w:t>
      </w:r>
      <w:r>
        <w:rPr>
          <w:i/>
          <w:sz w:val="24"/>
          <w:szCs w:val="24"/>
        </w:rPr>
        <w:t>y</w:t>
      </w:r>
      <w:r>
        <w:rPr>
          <w:sz w:val="24"/>
          <w:szCs w:val="24"/>
        </w:rPr>
        <w:t>. The final robust ICs were defined as the centroids of the cluster.</w:t>
      </w:r>
    </w:p>
    <w:p w14:paraId="49DF537E" w14:textId="77777777" w:rsidR="004E1CDA" w:rsidRDefault="004E1CDA" w:rsidP="004E1CDA">
      <w:pPr>
        <w:rPr>
          <w:sz w:val="24"/>
          <w:szCs w:val="24"/>
        </w:rPr>
      </w:pPr>
    </w:p>
    <w:sdt>
      <w:sdtPr>
        <w:tag w:val="goog_rdk_20"/>
        <w:id w:val="2018340787"/>
      </w:sdtPr>
      <w:sdtContent>
        <w:p w14:paraId="1792DF2B" w14:textId="77777777" w:rsidR="004E1CDA" w:rsidRDefault="004E1CDA" w:rsidP="004E1CDA">
          <w:pPr>
            <w:rPr>
              <w:sz w:val="24"/>
              <w:szCs w:val="24"/>
            </w:rPr>
          </w:pPr>
          <w:r>
            <w:rPr>
              <w:sz w:val="24"/>
              <w:szCs w:val="24"/>
            </w:rPr>
            <w:t xml:space="preserve">Since the number of dimensions of ICA can affect the modularization, we applied the above procedure to the dataset multiple times, ranging the number of dimensions from 10 to 190 (i.e. the approximate size of the dataset) with a step size of 10. 190 dimensions generated the most robust </w:t>
          </w:r>
          <w:sdt>
            <w:sdtPr>
              <w:tag w:val="goog_rdk_17"/>
              <w:id w:val="1926611094"/>
            </w:sdtPr>
            <w:sdtContent/>
          </w:sdt>
          <w:sdt>
            <w:sdtPr>
              <w:tag w:val="goog_rdk_18"/>
              <w:id w:val="-1375231712"/>
            </w:sdtPr>
            <w:sdtContent>
              <w:proofErr w:type="spellStart"/>
              <w:r>
                <w:rPr>
                  <w:sz w:val="24"/>
                  <w:szCs w:val="24"/>
                </w:rPr>
                <w:t>iModulons</w:t>
              </w:r>
              <w:proofErr w:type="spellEnd"/>
              <w:r>
                <w:rPr>
                  <w:sz w:val="24"/>
                  <w:szCs w:val="24"/>
                </w:rPr>
                <w:t xml:space="preserve"> and</w:t>
              </w:r>
            </w:sdtContent>
          </w:sdt>
          <w:r>
            <w:rPr>
              <w:sz w:val="24"/>
              <w:szCs w:val="24"/>
            </w:rPr>
            <w:t xml:space="preserve"> were used for this analysis.</w:t>
          </w:r>
          <w:sdt>
            <w:sdtPr>
              <w:tag w:val="goog_rdk_19"/>
              <w:id w:val="-1251115619"/>
            </w:sdtPr>
            <w:sdtContent/>
          </w:sdt>
        </w:p>
      </w:sdtContent>
    </w:sdt>
    <w:p w14:paraId="788838A7" w14:textId="77777777" w:rsidR="004E1CDA" w:rsidRDefault="004E1CDA" w:rsidP="004E1CDA">
      <w:pPr>
        <w:rPr>
          <w:sz w:val="24"/>
          <w:szCs w:val="24"/>
        </w:rPr>
      </w:pPr>
    </w:p>
    <w:p w14:paraId="1CF25C2D" w14:textId="2789CFC3" w:rsidR="004E1CDA" w:rsidRDefault="004E1CDA" w:rsidP="004E1CDA">
      <w:pPr>
        <w:pStyle w:val="Heading3"/>
      </w:pPr>
      <w:r>
        <w:t xml:space="preserve">Cross-species comparison of </w:t>
      </w:r>
      <w:proofErr w:type="spellStart"/>
      <w:r>
        <w:t>iModulon</w:t>
      </w:r>
      <w:ins w:id="1532" w:author="Mathias Jönsson" w:date="2025-01-20T07:34:00Z" w16du:dateUtc="2025-01-19T20:34:00Z">
        <w:r w:rsidR="0092597E">
          <w:t>s</w:t>
        </w:r>
      </w:ins>
      <w:proofErr w:type="spellEnd"/>
    </w:p>
    <w:p w14:paraId="18C6E76B" w14:textId="016F4E4F" w:rsidR="004E1CDA" w:rsidRPr="00CE2BAF" w:rsidRDefault="004E1CDA" w:rsidP="004E1CDA">
      <w:pPr>
        <w:rPr>
          <w:sz w:val="24"/>
          <w:szCs w:val="24"/>
        </w:rPr>
      </w:pPr>
      <w:r w:rsidRPr="00CE2BAF">
        <w:rPr>
          <w:sz w:val="24"/>
          <w:szCs w:val="24"/>
        </w:rPr>
        <w:t xml:space="preserve">To enable comparisons of </w:t>
      </w:r>
      <w:proofErr w:type="spellStart"/>
      <w:r w:rsidRPr="00CE2BAF">
        <w:rPr>
          <w:sz w:val="24"/>
          <w:szCs w:val="24"/>
        </w:rPr>
        <w:t>iModulon</w:t>
      </w:r>
      <w:proofErr w:type="spellEnd"/>
      <w:r w:rsidRPr="00CE2BAF">
        <w:rPr>
          <w:sz w:val="24"/>
          <w:szCs w:val="24"/>
        </w:rPr>
        <w:t xml:space="preserve"> structures between organisms we first identified orthologous genes among seven species represented on imodulondb.org, (</w:t>
      </w:r>
      <w:r w:rsidRPr="00CE2BAF">
        <w:rPr>
          <w:i/>
          <w:iCs/>
          <w:sz w:val="24"/>
          <w:szCs w:val="24"/>
        </w:rPr>
        <w:t xml:space="preserve">Escherichia coli, Salmonella enterica, Pseudomonas aeruginosa, Bacillus subtilis, Mycobacterium tuberculosis, S. </w:t>
      </w:r>
      <w:proofErr w:type="spellStart"/>
      <w:r w:rsidRPr="00CE2BAF">
        <w:rPr>
          <w:i/>
          <w:iCs/>
          <w:sz w:val="24"/>
          <w:szCs w:val="24"/>
        </w:rPr>
        <w:t>albidoflavus</w:t>
      </w:r>
      <w:proofErr w:type="spellEnd"/>
      <w:r w:rsidRPr="00CE2BAF">
        <w:rPr>
          <w:i/>
          <w:iCs/>
          <w:sz w:val="24"/>
          <w:szCs w:val="24"/>
        </w:rPr>
        <w:t>,</w:t>
      </w:r>
      <w:r w:rsidRPr="00CE2BAF">
        <w:rPr>
          <w:sz w:val="24"/>
          <w:szCs w:val="24"/>
        </w:rPr>
        <w:t xml:space="preserve"> and </w:t>
      </w:r>
      <w:proofErr w:type="spellStart"/>
      <w:r w:rsidRPr="00CE2BAF">
        <w:rPr>
          <w:i/>
          <w:iCs/>
          <w:sz w:val="24"/>
          <w:szCs w:val="24"/>
        </w:rPr>
        <w:t>Sulfolobus</w:t>
      </w:r>
      <w:proofErr w:type="spellEnd"/>
      <w:r w:rsidRPr="00CE2BAF">
        <w:rPr>
          <w:i/>
          <w:iCs/>
          <w:sz w:val="24"/>
          <w:szCs w:val="24"/>
        </w:rPr>
        <w:t xml:space="preserve"> </w:t>
      </w:r>
      <w:proofErr w:type="spellStart"/>
      <w:r w:rsidRPr="00CE2BAF">
        <w:rPr>
          <w:i/>
          <w:iCs/>
          <w:sz w:val="24"/>
          <w:szCs w:val="24"/>
        </w:rPr>
        <w:t>acidocaldarius</w:t>
      </w:r>
      <w:proofErr w:type="spellEnd"/>
      <w:r w:rsidRPr="00CE2BAF">
        <w:rPr>
          <w:sz w:val="24"/>
          <w:szCs w:val="24"/>
        </w:rPr>
        <w:t xml:space="preserve">) using </w:t>
      </w:r>
      <w:proofErr w:type="spellStart"/>
      <w:r w:rsidRPr="00CE2BAF">
        <w:rPr>
          <w:sz w:val="24"/>
          <w:szCs w:val="24"/>
        </w:rPr>
        <w:t>Orthofinder</w:t>
      </w:r>
      <w:proofErr w:type="spellEnd"/>
      <w:r w:rsidRPr="00CE2BAF">
        <w:rPr>
          <w:sz w:val="24"/>
          <w:szCs w:val="24"/>
        </w:rPr>
        <w:t xml:space="preserve"> with default settings</w:t>
      </w:r>
      <w:r>
        <w:rPr>
          <w:sz w:val="24"/>
          <w:szCs w:val="24"/>
        </w:rPr>
        <w:fldChar w:fldCharType="begin"/>
      </w:r>
      <w:r w:rsidR="00240F6C">
        <w:rPr>
          <w:sz w:val="24"/>
          <w:szCs w:val="24"/>
        </w:rPr>
        <w:instrText xml:space="preserve"> ADDIN ZOTERO_ITEM CSL_CITATION {"citationID":"AOMUBKmY","properties":{"formattedCitation":"\\super 71\\nosupersub{}","plainCitation":"71","noteIndex":0},"citationItems":[{"id":85,"uris":["http://zotero.org/users/local/Ts7jirce/items/6FBTLK83"],"itemData":{"id":85,"type":"article-journal","abstract":"Abstract\n            \n              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at\n              https://github.com/davidemms/OrthoFinder\n              .","container-title":"Genome Biology","DOI":"10.1186/s13059-019-1832-y","ISSN":"1474-760X","issue":"1","journalAbbreviation":"Genome Biol","language":"en","page":"238","source":"DOI.org (Crossref)","title":"OrthoFinder: phylogenetic orthology inference for comparative genomics","title-short":"OrthoFinder","volume":"20","author":[{"family":"Emms","given":"David M."},{"family":"Kelly","given":"Steven"}],"issued":{"date-parts":[["2019",12]]}}}],"schema":"https://github.com/citation-style-language/schema/raw/master/csl-citation.json"} </w:instrText>
      </w:r>
      <w:r>
        <w:rPr>
          <w:sz w:val="24"/>
          <w:szCs w:val="24"/>
        </w:rPr>
        <w:fldChar w:fldCharType="separate"/>
      </w:r>
      <w:r w:rsidR="00240F6C" w:rsidRPr="00240F6C">
        <w:rPr>
          <w:sz w:val="24"/>
          <w:vertAlign w:val="superscript"/>
        </w:rPr>
        <w:t>71</w:t>
      </w:r>
      <w:r>
        <w:rPr>
          <w:sz w:val="24"/>
          <w:szCs w:val="24"/>
        </w:rPr>
        <w:fldChar w:fldCharType="end"/>
      </w:r>
      <w:r w:rsidRPr="00CE2BAF">
        <w:rPr>
          <w:sz w:val="24"/>
          <w:szCs w:val="24"/>
        </w:rPr>
        <w:t xml:space="preserve">. These species were chosen to represent a diverse range of phyla, spanning both closely related and distantly related species. All </w:t>
      </w:r>
      <w:proofErr w:type="spellStart"/>
      <w:r w:rsidRPr="00CE2BAF">
        <w:rPr>
          <w:sz w:val="24"/>
          <w:szCs w:val="24"/>
        </w:rPr>
        <w:t>iModulon</w:t>
      </w:r>
      <w:proofErr w:type="spellEnd"/>
      <w:r w:rsidRPr="00CE2BAF">
        <w:rPr>
          <w:sz w:val="24"/>
          <w:szCs w:val="24"/>
        </w:rPr>
        <w:t xml:space="preserve"> data files and objects were downloaded from imodulondb.org</w:t>
      </w:r>
      <w:r>
        <w:rPr>
          <w:sz w:val="24"/>
          <w:szCs w:val="24"/>
        </w:rPr>
        <w:fldChar w:fldCharType="begin"/>
      </w:r>
      <w:r>
        <w:rPr>
          <w:sz w:val="24"/>
          <w:szCs w:val="24"/>
        </w:rPr>
        <w:instrText xml:space="preserve"> ADDIN ZOTERO_ITEM CSL_CITATION {"citationID":"loyi4R5g","properties":{"formattedCitation":"\\super 28\\nosupersub{}","plainCitation":"28","noteIndex":0},"citationItems":[{"id":50,"uris":["http://zotero.org/users/local/Ts7jirce/items/R4GV3K3D"],"itemData":{"id":50,"type":"article-journal","abstract":"Abstract\n            Independent component analysis (ICA) of bacterial transcriptomes has emerged as a powerful tool for obtaining co-regulated, independently-modulated gene sets (iModulons), inferring their activities across a range of conditions, and enabling their association to known genetic regulators. By grouping and analyzing genes based on observations from big data alone, iModulons can provide a novel perspective into how the composition of the transcriptome adapts to environmental conditions. Here, we present iModulonDB (imodulondb.org), a knowledgebase of prokaryotic transcriptional regulation computed from high-quality transcriptomic datasets using ICA. Users select an organism from the home page and then search or browse the curated iModulons that make up its transcriptome. Each iModulon and gene has its own interactive dashboard, featuring plots and tables with clickable, hoverable, and downloadable features. This site enhances research by presenting scientists of all backgrounds with co-expressed gene sets and their activity levels, which lead to improved understanding of regulator-gene relationships, discovery of transcription factors, and the elucidation of unexpected relationships between conditions and genetic regulatory activity. The current release of iModulonDB covers three organisms (Escherichia coli, Staphylococcus aureus and Bacillus subtilis) with 204 iModulons, and can be expanded to cover many additional organisms.","container-title":"Nucleic Acids Research","DOI":"10.1093/nar/gkaa810","ISSN":"0305-1048, 1362-4962","issue":"D1","language":"en","license":"http://creativecommons.org/licenses/by/4.0/","page":"D112-D120","source":"DOI.org (Crossref)","title":"iModulonDB: a knowledgebase of microbial transcriptional regulation derived from machine learning","title-short":"iModulonDB","volume":"49","author":[{"family":"Rychel","given":"Kevin"},{"family":"Decker","given":"Katherine"},{"family":"Sastry","given":"Anand V"},{"family":"Phaneuf","given":"Patrick V"},{"family":"Poudel","given":"Saugat"},{"family":"Palsson","given":"Bernhard O"}],"issued":{"date-parts":[["2021",1,8]]}}}],"schema":"https://github.com/citation-style-language/schema/raw/master/csl-citation.json"} </w:instrText>
      </w:r>
      <w:r>
        <w:rPr>
          <w:sz w:val="24"/>
          <w:szCs w:val="24"/>
        </w:rPr>
        <w:fldChar w:fldCharType="separate"/>
      </w:r>
      <w:r w:rsidRPr="00AD43AB">
        <w:rPr>
          <w:sz w:val="24"/>
          <w:vertAlign w:val="superscript"/>
        </w:rPr>
        <w:t>28</w:t>
      </w:r>
      <w:r>
        <w:rPr>
          <w:sz w:val="24"/>
          <w:szCs w:val="24"/>
        </w:rPr>
        <w:fldChar w:fldCharType="end"/>
      </w:r>
      <w:r w:rsidRPr="00CE2BAF">
        <w:rPr>
          <w:sz w:val="24"/>
          <w:szCs w:val="24"/>
        </w:rPr>
        <w:t xml:space="preserve">. The gene weight files of all species describing the </w:t>
      </w:r>
      <w:proofErr w:type="spellStart"/>
      <w:r w:rsidRPr="00CE2BAF">
        <w:rPr>
          <w:sz w:val="24"/>
          <w:szCs w:val="24"/>
        </w:rPr>
        <w:t>iModulon</w:t>
      </w:r>
      <w:proofErr w:type="spellEnd"/>
      <w:r w:rsidRPr="00CE2BAF">
        <w:rPr>
          <w:sz w:val="24"/>
          <w:szCs w:val="24"/>
        </w:rPr>
        <w:t xml:space="preserve"> memberships were merged based on </w:t>
      </w:r>
      <w:proofErr w:type="spellStart"/>
      <w:r w:rsidRPr="00CE2BAF">
        <w:rPr>
          <w:sz w:val="24"/>
          <w:szCs w:val="24"/>
        </w:rPr>
        <w:t>orthogroups</w:t>
      </w:r>
      <w:proofErr w:type="spellEnd"/>
      <w:r w:rsidRPr="00CE2BAF">
        <w:rPr>
          <w:sz w:val="24"/>
          <w:szCs w:val="24"/>
        </w:rPr>
        <w:t xml:space="preserve"> identified by </w:t>
      </w:r>
      <w:proofErr w:type="spellStart"/>
      <w:r w:rsidRPr="00CE2BAF">
        <w:rPr>
          <w:sz w:val="24"/>
          <w:szCs w:val="24"/>
        </w:rPr>
        <w:t>orthofinder</w:t>
      </w:r>
      <w:proofErr w:type="spellEnd"/>
      <w:r w:rsidRPr="00CE2BAF">
        <w:rPr>
          <w:sz w:val="24"/>
          <w:szCs w:val="24"/>
        </w:rPr>
        <w:t xml:space="preserve">. If more than one gene per species were present </w:t>
      </w:r>
      <w:proofErr w:type="gramStart"/>
      <w:r w:rsidRPr="00CE2BAF">
        <w:rPr>
          <w:sz w:val="24"/>
          <w:szCs w:val="24"/>
        </w:rPr>
        <w:t>in a given</w:t>
      </w:r>
      <w:proofErr w:type="gramEnd"/>
      <w:r w:rsidRPr="00CE2BAF">
        <w:rPr>
          <w:sz w:val="24"/>
          <w:szCs w:val="24"/>
        </w:rPr>
        <w:t xml:space="preserve"> </w:t>
      </w:r>
      <w:proofErr w:type="spellStart"/>
      <w:r w:rsidRPr="00CE2BAF">
        <w:rPr>
          <w:sz w:val="24"/>
          <w:szCs w:val="24"/>
        </w:rPr>
        <w:t>orthogroup</w:t>
      </w:r>
      <w:proofErr w:type="spellEnd"/>
      <w:r w:rsidRPr="00CE2BAF">
        <w:rPr>
          <w:sz w:val="24"/>
          <w:szCs w:val="24"/>
        </w:rPr>
        <w:t xml:space="preserve"> only the highest gene weight was kept per </w:t>
      </w:r>
      <w:proofErr w:type="spellStart"/>
      <w:r w:rsidRPr="00CE2BAF">
        <w:rPr>
          <w:sz w:val="24"/>
          <w:szCs w:val="24"/>
        </w:rPr>
        <w:t>iModulon</w:t>
      </w:r>
      <w:proofErr w:type="spellEnd"/>
      <w:r w:rsidRPr="00CE2BAF">
        <w:rPr>
          <w:sz w:val="24"/>
          <w:szCs w:val="24"/>
        </w:rPr>
        <w:t xml:space="preserve">. Next, we conducted cosine similarity in a </w:t>
      </w:r>
      <w:proofErr w:type="spellStart"/>
      <w:r w:rsidRPr="00CE2BAF">
        <w:rPr>
          <w:sz w:val="24"/>
          <w:szCs w:val="24"/>
        </w:rPr>
        <w:t>pairwis</w:t>
      </w:r>
      <w:r w:rsidR="00556234">
        <w:rPr>
          <w:sz w:val="24"/>
          <w:szCs w:val="24"/>
        </w:rPr>
        <w:t>m</w:t>
      </w:r>
      <w:r w:rsidRPr="00CE2BAF">
        <w:rPr>
          <w:sz w:val="24"/>
          <w:szCs w:val="24"/>
        </w:rPr>
        <w:t>e</w:t>
      </w:r>
      <w:proofErr w:type="spellEnd"/>
      <w:r w:rsidRPr="00CE2BAF">
        <w:rPr>
          <w:sz w:val="24"/>
          <w:szCs w:val="24"/>
        </w:rPr>
        <w:t xml:space="preserve"> manner for all </w:t>
      </w:r>
      <w:proofErr w:type="spellStart"/>
      <w:r w:rsidRPr="00CE2BAF">
        <w:rPr>
          <w:sz w:val="24"/>
          <w:szCs w:val="24"/>
        </w:rPr>
        <w:t>iModulons</w:t>
      </w:r>
      <w:proofErr w:type="spellEnd"/>
      <w:r w:rsidRPr="00CE2BAF">
        <w:rPr>
          <w:sz w:val="24"/>
          <w:szCs w:val="24"/>
        </w:rPr>
        <w:t xml:space="preserve"> and visualized the similarities using Cytoscape</w:t>
      </w:r>
      <w:r>
        <w:rPr>
          <w:sz w:val="24"/>
          <w:szCs w:val="24"/>
        </w:rPr>
        <w:fldChar w:fldCharType="begin"/>
      </w:r>
      <w:r w:rsidR="00240F6C">
        <w:rPr>
          <w:sz w:val="24"/>
          <w:szCs w:val="24"/>
        </w:rPr>
        <w:instrText xml:space="preserve"> ADDIN ZOTERO_ITEM CSL_CITATION {"citationID":"fSIYcX9E","properties":{"formattedCitation":"\\super 72\\nosupersub{}","plainCitation":"72","noteIndex":0},"citationItems":[{"id":87,"uris":["http://zotero.org/users/local/Ts7jirce/items/7BU94JGI"],"itemData":{"id":87,"type":"article-journal","abstract":"Abstract\n            Summary: Cytoscape is a popular bioinformatics package for biological network visualization and data integration. Version 2.8 introduces two powerful new features—Custom Node Graphics and Attribute Equations—which can be used jointly to greatly enhance Cytoscape's data integration and visualization capabilities. Custom Node Graphics allow an image to be projected onto a node, including images generated dynamically or at remote locations. Attribute Equations provide Cytoscape with spreadsheet-like functionality in which the value of an attribute is computed dynamically as a function of other attributes and network properties.\n            Availability and implementation: Cytoscape is a desktop Java application released under the Library Gnu Public License (LGPL). Binary install bundles and source code for Cytoscape 2.8 are available for download from http://cytoscape.org.\n            Contact:  msmoot@ucsd.edu","container-title":"Bioinformatics","DOI":"10.1093/bioinformatics/btq675","ISSN":"1367-4811, 1367-4803","issue":"3","language":"en","license":"http://creativecommons.org/licenses/by-nc/2.0/uk/","page":"431-432","source":"DOI.org (Crossref)","title":"Cytoscape 2.8: new features for data integration and network visualization","title-short":"Cytoscape 2.8","volume":"27","author":[{"family":"Smoot","given":"Michael E."},{"family":"Ono","given":"Keiichiro"},{"family":"Ruscheinski","given":"Johannes"},{"family":"Wang","given":"Peng-Liang"},{"family":"Ideker","given":"Trey"}],"issued":{"date-parts":[["2011",2,1]]}}}],"schema":"https://github.com/citation-style-language/schema/raw/master/csl-citation.json"} </w:instrText>
      </w:r>
      <w:r>
        <w:rPr>
          <w:sz w:val="24"/>
          <w:szCs w:val="24"/>
        </w:rPr>
        <w:fldChar w:fldCharType="separate"/>
      </w:r>
      <w:r w:rsidR="00240F6C" w:rsidRPr="00240F6C">
        <w:rPr>
          <w:sz w:val="24"/>
          <w:vertAlign w:val="superscript"/>
        </w:rPr>
        <w:t>72</w:t>
      </w:r>
      <w:r>
        <w:rPr>
          <w:sz w:val="24"/>
          <w:szCs w:val="24"/>
        </w:rPr>
        <w:fldChar w:fldCharType="end"/>
      </w:r>
      <w:r w:rsidRPr="00CE2BAF">
        <w:rPr>
          <w:sz w:val="24"/>
          <w:szCs w:val="24"/>
        </w:rPr>
        <w:t xml:space="preserve">. Edge weights were filtered (0.648) to only show the top 1500 edge weights, and we used the MCL cluster algorithm from the </w:t>
      </w:r>
      <w:proofErr w:type="spellStart"/>
      <w:r w:rsidRPr="00CE2BAF">
        <w:rPr>
          <w:sz w:val="24"/>
          <w:szCs w:val="24"/>
        </w:rPr>
        <w:t>clusterMaker</w:t>
      </w:r>
      <w:proofErr w:type="spellEnd"/>
      <w:r w:rsidRPr="00CE2BAF">
        <w:rPr>
          <w:sz w:val="24"/>
          <w:szCs w:val="24"/>
        </w:rPr>
        <w:t xml:space="preserve"> app to identify clusters of iModulons</w:t>
      </w:r>
      <w:r>
        <w:rPr>
          <w:sz w:val="24"/>
          <w:szCs w:val="24"/>
        </w:rPr>
        <w:fldChar w:fldCharType="begin"/>
      </w:r>
      <w:r w:rsidR="00240F6C">
        <w:rPr>
          <w:sz w:val="24"/>
          <w:szCs w:val="24"/>
        </w:rPr>
        <w:instrText xml:space="preserve"> ADDIN ZOTERO_ITEM CSL_CITATION {"citationID":"uvGLdDCB","properties":{"formattedCitation":"\\super 73\\nosupersub{}","plainCitation":"73","noteIndex":0},"citationItems":[{"id":89,"uris":["http://zotero.org/users/local/Ts7jirce/items/SXS765LH"],"itemData":{"id":89,"type":"article-journal","container-title":"BMC Bioinformatics","DOI":"10.1186/1471-2105-12-436","ISSN":"1471-2105","issue":"1","journalAbbreviation":"BMC Bioinformatics","language":"en","license":"http://creativecommons.org/licenses/by/2.0","page":"436","source":"DOI.org (Crossref)","title":"clusterMaker: a multi-algorithm clustering plugin for Cytoscape","title-short":"clusterMaker","volume":"12","author":[{"family":"Morris","given":"John H"},{"family":"Apeltsin","given":"Leonard"},{"family":"Newman","given":"Aaron M"},{"family":"Baumbach","given":"Jan"},{"family":"Wittkop","given":"Tobias"},{"family":"Su","given":"Gang"},{"family":"Bader","given":"Gary D"},{"family":"Ferrin","given":"Thomas E"}],"issued":{"date-parts":[["2011",12]]}}}],"schema":"https://github.com/citation-style-language/schema/raw/master/csl-citation.json"} </w:instrText>
      </w:r>
      <w:r>
        <w:rPr>
          <w:sz w:val="24"/>
          <w:szCs w:val="24"/>
        </w:rPr>
        <w:fldChar w:fldCharType="separate"/>
      </w:r>
      <w:r w:rsidR="00240F6C" w:rsidRPr="00240F6C">
        <w:rPr>
          <w:sz w:val="24"/>
          <w:vertAlign w:val="superscript"/>
        </w:rPr>
        <w:t>73</w:t>
      </w:r>
      <w:r>
        <w:rPr>
          <w:sz w:val="24"/>
          <w:szCs w:val="24"/>
        </w:rPr>
        <w:fldChar w:fldCharType="end"/>
      </w:r>
      <w:r w:rsidRPr="00CE2BAF">
        <w:rPr>
          <w:sz w:val="24"/>
          <w:szCs w:val="24"/>
        </w:rPr>
        <w:t>.</w:t>
      </w:r>
    </w:p>
    <w:p w14:paraId="21A8A8C6" w14:textId="77777777" w:rsidR="004E1CDA" w:rsidRPr="00CE2BAF" w:rsidRDefault="004E1CDA" w:rsidP="004E1CDA"/>
    <w:p w14:paraId="5E5F708C" w14:textId="77777777" w:rsidR="004E1CDA" w:rsidRDefault="004E1CDA" w:rsidP="004E1CDA">
      <w:pPr>
        <w:pStyle w:val="Heading3"/>
      </w:pPr>
      <w:r>
        <w:t xml:space="preserve">Characterization of </w:t>
      </w:r>
      <w:proofErr w:type="spellStart"/>
      <w:r>
        <w:t>iModulons</w:t>
      </w:r>
      <w:proofErr w:type="spellEnd"/>
    </w:p>
    <w:p w14:paraId="0E6D82AE" w14:textId="4C5D23E2" w:rsidR="004E1CDA" w:rsidRDefault="004E1CDA" w:rsidP="004E1CDA">
      <w:pPr>
        <w:rPr>
          <w:sz w:val="24"/>
          <w:szCs w:val="24"/>
        </w:rPr>
      </w:pPr>
      <w:r>
        <w:rPr>
          <w:sz w:val="24"/>
          <w:szCs w:val="24"/>
        </w:rPr>
        <w:t xml:space="preserve">To facilitate </w:t>
      </w:r>
      <w:proofErr w:type="spellStart"/>
      <w:r>
        <w:rPr>
          <w:sz w:val="24"/>
          <w:szCs w:val="24"/>
        </w:rPr>
        <w:t>iModulon</w:t>
      </w:r>
      <w:proofErr w:type="spellEnd"/>
      <w:r>
        <w:rPr>
          <w:sz w:val="24"/>
          <w:szCs w:val="24"/>
        </w:rPr>
        <w:t xml:space="preserve"> characterization, we used the </w:t>
      </w:r>
      <w:proofErr w:type="spellStart"/>
      <w:r>
        <w:rPr>
          <w:sz w:val="24"/>
          <w:szCs w:val="24"/>
        </w:rPr>
        <w:t>PyModulon</w:t>
      </w:r>
      <w:proofErr w:type="spellEnd"/>
      <w:r>
        <w:rPr>
          <w:sz w:val="24"/>
          <w:szCs w:val="24"/>
        </w:rPr>
        <w:t xml:space="preserve"> Python package</w:t>
      </w:r>
      <w:r>
        <w:rPr>
          <w:sz w:val="24"/>
          <w:szCs w:val="24"/>
        </w:rPr>
        <w:fldChar w:fldCharType="begin"/>
      </w:r>
      <w:r w:rsidR="00240F6C">
        <w:rPr>
          <w:sz w:val="24"/>
          <w:szCs w:val="24"/>
        </w:rPr>
        <w:instrText xml:space="preserve"> ADDIN ZOTERO_ITEM CSL_CITATION {"citationID":"el97VSfN","properties":{"formattedCitation":"\\super 74\\nosupersub{}","plainCitation":"74","noteIndex":0},"citationItems":[{"id":68,"uris":["http://zotero.org/users/local/Ts7jirce/items/VSR866GJ"],"itemData":{"id":68,"type":"article","abstract":"Abstract\n          \n            We are firmly in the era of biological big data. Millions of omics datasets are publicly accessible and can be employed to support scientific research or build a holistic view of an organism. Here, we introduce a workflow that converts all public gene expression data for a microbe into a dynamic representation of the organism’s transcriptional regulatory network. This five-step process walks researchers through the mining, processing, curation, analysis, and characterization of all available expression data, using\n            Bacillus subtilis\n            as an example. The resulting reconstruction of the\n            B. subtilis\n            regulatory network can be leveraged to predict new regulons and analyze datasets in the context of all published data. The results are hosted at\n            https://imodulondb.org/\n            , and additional analyses can be performed using the PyModulon Python package. As the number of publicly available datasets increases, this pipeline will be applicable to a wide range of microbial pathogens and cell factories.","DOI":"10.1101/2021.07.01.450581","language":"en","source":"Bioinformatics","title":"Mining all publicly available expression data to compute dynamic microbial transcriptional regulatory networks","URL":"http://biorxiv.org/lookup/doi/10.1101/2021.07.01.450581","author":[{"family":"Sastry","given":"Anand V."},{"family":"Poudel","given":"Saugat"},{"family":"Rychel","given":"Kevin"},{"family":"Yoo","given":"Reo"},{"family":"Lamoureux","given":"Cameron R."},{"family":"Chauhan","given":"Siddharth"},{"family":"Haiman","given":"Zachary B."},{"family":"Al Bulushi","given":"Tahani"},{"family":"Seif","given":"Yara"},{"family":"Palsson","given":"Bernhard O."}],"accessed":{"date-parts":[["2024",8,22]]},"issued":{"date-parts":[["2021",7,2]]}}}],"schema":"https://github.com/citation-style-language/schema/raw/master/csl-citation.json"} </w:instrText>
      </w:r>
      <w:r>
        <w:rPr>
          <w:sz w:val="24"/>
          <w:szCs w:val="24"/>
        </w:rPr>
        <w:fldChar w:fldCharType="separate"/>
      </w:r>
      <w:r w:rsidR="00240F6C" w:rsidRPr="00240F6C">
        <w:rPr>
          <w:sz w:val="24"/>
          <w:vertAlign w:val="superscript"/>
        </w:rPr>
        <w:t>74</w:t>
      </w:r>
      <w:r>
        <w:rPr>
          <w:sz w:val="24"/>
          <w:szCs w:val="24"/>
        </w:rPr>
        <w:fldChar w:fldCharType="end"/>
      </w:r>
      <w:r>
        <w:rPr>
          <w:sz w:val="24"/>
          <w:szCs w:val="24"/>
        </w:rPr>
        <w:t xml:space="preserve">. </w:t>
      </w:r>
      <w:r>
        <w:rPr>
          <w:i/>
          <w:sz w:val="24"/>
          <w:szCs w:val="24"/>
        </w:rPr>
        <w:t>k</w:t>
      </w:r>
      <w:r>
        <w:rPr>
          <w:sz w:val="24"/>
          <w:szCs w:val="24"/>
        </w:rPr>
        <w:t xml:space="preserve">-means clustering was used to identify component-specific thresholds, as per </w:t>
      </w:r>
      <w:proofErr w:type="spellStart"/>
      <w:r>
        <w:rPr>
          <w:sz w:val="24"/>
          <w:szCs w:val="24"/>
        </w:rPr>
        <w:t>PyModulon</w:t>
      </w:r>
      <w:proofErr w:type="spellEnd"/>
      <w:r>
        <w:rPr>
          <w:sz w:val="24"/>
          <w:szCs w:val="24"/>
        </w:rPr>
        <w:t xml:space="preserve"> recommendation</w:t>
      </w:r>
      <w:sdt>
        <w:sdtPr>
          <w:tag w:val="goog_rdk_25"/>
          <w:id w:val="1387996404"/>
        </w:sdtPr>
        <w:sdtContent>
          <w:r>
            <w:rPr>
              <w:sz w:val="24"/>
              <w:szCs w:val="24"/>
            </w:rPr>
            <w:t xml:space="preserve">, with </w:t>
          </w:r>
        </w:sdtContent>
      </w:sdt>
      <w:sdt>
        <w:sdtPr>
          <w:tag w:val="goog_rdk_26"/>
          <w:id w:val="-224756506"/>
        </w:sdtPr>
        <w:sdtContent/>
      </w:sdt>
      <w:sdt>
        <w:sdtPr>
          <w:tag w:val="goog_rdk_27"/>
          <w:id w:val="-653369917"/>
        </w:sdtPr>
        <w:sdtContent>
          <w:r>
            <w:rPr>
              <w:sz w:val="24"/>
              <w:szCs w:val="24"/>
            </w:rPr>
            <w:t>m</w:t>
          </w:r>
        </w:sdtContent>
      </w:sdt>
      <w:sdt>
        <w:sdtPr>
          <w:tag w:val="goog_rdk_28"/>
          <w:id w:val="1315065777"/>
        </w:sdtPr>
        <w:sdtContent/>
      </w:sdt>
      <w:r>
        <w:rPr>
          <w:sz w:val="24"/>
          <w:szCs w:val="24"/>
        </w:rPr>
        <w:t>anual editing of 16</w:t>
      </w:r>
      <w:sdt>
        <w:sdtPr>
          <w:tag w:val="goog_rdk_29"/>
          <w:id w:val="-2114892696"/>
        </w:sdtPr>
        <w:sdtContent/>
      </w:sdt>
      <w:r>
        <w:rPr>
          <w:sz w:val="24"/>
          <w:szCs w:val="24"/>
        </w:rPr>
        <w:t xml:space="preserve"> </w:t>
      </w:r>
      <w:proofErr w:type="spellStart"/>
      <w:r>
        <w:rPr>
          <w:sz w:val="24"/>
          <w:szCs w:val="24"/>
        </w:rPr>
        <w:t>iModulon</w:t>
      </w:r>
      <w:proofErr w:type="spellEnd"/>
      <w:r>
        <w:rPr>
          <w:sz w:val="24"/>
          <w:szCs w:val="24"/>
        </w:rPr>
        <w:t xml:space="preserve"> thresholds </w:t>
      </w:r>
      <w:sdt>
        <w:sdtPr>
          <w:tag w:val="goog_rdk_30"/>
          <w:id w:val="-1970814477"/>
        </w:sdtPr>
        <w:sdtContent/>
      </w:sdt>
      <w:r>
        <w:rPr>
          <w:sz w:val="24"/>
          <w:szCs w:val="24"/>
        </w:rPr>
        <w:t xml:space="preserve">to improve characterization efforts. </w:t>
      </w:r>
      <w:r w:rsidRPr="002807D4">
        <w:rPr>
          <w:sz w:val="24"/>
          <w:szCs w:val="24"/>
        </w:rPr>
        <w:t xml:space="preserve">Specifically, in large </w:t>
      </w:r>
      <w:proofErr w:type="spellStart"/>
      <w:r w:rsidRPr="002807D4">
        <w:rPr>
          <w:sz w:val="24"/>
          <w:szCs w:val="24"/>
        </w:rPr>
        <w:t>iModulons</w:t>
      </w:r>
      <w:proofErr w:type="spellEnd"/>
      <w:r w:rsidRPr="002807D4">
        <w:rPr>
          <w:sz w:val="24"/>
          <w:szCs w:val="24"/>
        </w:rPr>
        <w:t xml:space="preserve"> with lowly expressed genes, increasing the threshold improved interpretability of the gene contents. Similarly, we found some instances like Paulomycin-1, where lowering the threshold enabled us to identify potentially co-regulated genes.</w:t>
      </w:r>
      <w:r>
        <w:rPr>
          <w:sz w:val="24"/>
          <w:szCs w:val="24"/>
        </w:rPr>
        <w:t xml:space="preserve"> The </w:t>
      </w:r>
      <w:proofErr w:type="spellStart"/>
      <w:r>
        <w:rPr>
          <w:sz w:val="24"/>
          <w:szCs w:val="24"/>
        </w:rPr>
        <w:t>iModulons</w:t>
      </w:r>
      <w:proofErr w:type="spellEnd"/>
      <w:r>
        <w:rPr>
          <w:sz w:val="24"/>
          <w:szCs w:val="24"/>
        </w:rPr>
        <w:t xml:space="preserve"> were characterized by information from public databases, literature and based on similarities to other </w:t>
      </w:r>
      <w:proofErr w:type="spellStart"/>
      <w:r>
        <w:rPr>
          <w:sz w:val="24"/>
          <w:szCs w:val="24"/>
        </w:rPr>
        <w:t>iModulons</w:t>
      </w:r>
      <w:proofErr w:type="spellEnd"/>
      <w:r>
        <w:rPr>
          <w:sz w:val="24"/>
          <w:szCs w:val="24"/>
        </w:rPr>
        <w:t xml:space="preserve"> from other species in our </w:t>
      </w:r>
      <w:proofErr w:type="spellStart"/>
      <w:r>
        <w:rPr>
          <w:sz w:val="24"/>
          <w:szCs w:val="24"/>
        </w:rPr>
        <w:t>iModulome</w:t>
      </w:r>
      <w:proofErr w:type="spellEnd"/>
      <w:r>
        <w:rPr>
          <w:sz w:val="24"/>
          <w:szCs w:val="24"/>
        </w:rPr>
        <w:t xml:space="preserve"> analysis. Gene annotations and operon information was downloaded from </w:t>
      </w:r>
      <w:hyperlink r:id="rId30">
        <w:r>
          <w:rPr>
            <w:color w:val="1155CC"/>
            <w:sz w:val="24"/>
            <w:szCs w:val="24"/>
            <w:u w:val="single"/>
          </w:rPr>
          <w:t>Biocyc.org</w:t>
        </w:r>
      </w:hyperlink>
      <w:r>
        <w:rPr>
          <w:sz w:val="24"/>
          <w:szCs w:val="24"/>
        </w:rPr>
        <w:fldChar w:fldCharType="begin"/>
      </w:r>
      <w:r w:rsidR="00240F6C">
        <w:rPr>
          <w:sz w:val="24"/>
          <w:szCs w:val="24"/>
        </w:rPr>
        <w:instrText xml:space="preserve"> ADDIN ZOTERO_ITEM CSL_CITATION {"citationID":"eBKW0bGy","properties":{"formattedCitation":"\\super 86\\nosupersub{}","plainCitation":"86","noteIndex":0},"citationItems":[{"id":93,"uris":["http://zotero.org/users/local/Ts7jirce/items/LB68AUYM"],"itemData":{"id":93,"type":"article-journal","abstract":"Abstract\n            BioCyc.org is a microbial genome Web portal that combines thousands of genomes with additional information inferred by computer programs, imported from other databases and curated from the biomedical literature by biologist curators. BioCyc also provides an extensive range of query tools, visualization services and analysis software. Recent advances in BioCyc include an expansion in the content of BioCyc in terms of both the number of genomes and the types of information available for each genome; an expansion in the amount of curated content within BioCyc; and new developments in the BioCyc software tools including redesigned gene/protein pages and metabolite pages; new search tools; a new sequence-alignment tool; a new tool for visualizing groups of related metabolic pathways; and a facility called SmartTables, which enables biologists to perform analyses that previously would have required a programmer’s assistance.","container-title":"Briefings in Bioinformatics","DOI":"10.1093/bib/bbx085","ISSN":"1467-5463, 1477-4054","issue":"4","language":"en","license":"https://academic.oup.com/journals/pages/open_access/funder_policies/chorus/standard_publication_model","page":"1085-1093","source":"DOI.org (Crossref)","title":"The BioCyc collection of microbial genomes and metabolic pathways","volume":"20","author":[{"family":"Karp","given":"Peter D"},{"family":"Billington","given":"Richard"},{"family":"Caspi","given":"Ron"},{"family":"Fulcher","given":"Carol A"},{"family":"Latendresse","given":"Mario"},{"family":"Kothari","given":"Anamika"},{"family":"Keseler","given":"Ingrid M"},{"family":"Krummenacker","given":"Markus"},{"family":"Midford","given":"Peter E"},{"family":"Ong","given":"Quang"},{"family":"Ong","given":"Wai Kit"},{"family":"Paley","given":"Suzanne M"},{"family":"Subhraveti","given":"Pallavi"}],"issued":{"date-parts":[["2019",7,19]]}}}],"schema":"https://github.com/citation-style-language/schema/raw/master/csl-citation.json"} </w:instrText>
      </w:r>
      <w:r>
        <w:rPr>
          <w:sz w:val="24"/>
          <w:szCs w:val="24"/>
        </w:rPr>
        <w:fldChar w:fldCharType="separate"/>
      </w:r>
      <w:r w:rsidR="00240F6C" w:rsidRPr="00240F6C">
        <w:rPr>
          <w:sz w:val="24"/>
          <w:vertAlign w:val="superscript"/>
        </w:rPr>
        <w:t>86</w:t>
      </w:r>
      <w:r>
        <w:rPr>
          <w:sz w:val="24"/>
          <w:szCs w:val="24"/>
        </w:rPr>
        <w:fldChar w:fldCharType="end"/>
      </w:r>
      <w:r>
        <w:rPr>
          <w:sz w:val="24"/>
          <w:szCs w:val="24"/>
        </w:rPr>
        <w:t xml:space="preserve">. BGC regions were annotated using </w:t>
      </w:r>
      <w:proofErr w:type="spellStart"/>
      <w:r>
        <w:rPr>
          <w:sz w:val="24"/>
          <w:szCs w:val="24"/>
        </w:rPr>
        <w:t>antiSMASH</w:t>
      </w:r>
      <w:proofErr w:type="spellEnd"/>
      <w:r>
        <w:rPr>
          <w:sz w:val="24"/>
          <w:szCs w:val="24"/>
        </w:rPr>
        <w:t xml:space="preserve"> with default settings</w:t>
      </w:r>
      <w:r>
        <w:rPr>
          <w:sz w:val="24"/>
          <w:szCs w:val="24"/>
        </w:rPr>
        <w:fldChar w:fldCharType="begin"/>
      </w:r>
      <w:r w:rsidR="00240F6C">
        <w:rPr>
          <w:sz w:val="24"/>
          <w:szCs w:val="24"/>
        </w:rPr>
        <w:instrText xml:space="preserve"> ADDIN ZOTERO_ITEM CSL_CITATION {"citationID":"pdL23Lwm","properties":{"formattedCitation":"\\super 75\\nosupersub{}","plainCitation":"75","noteIndex":0},"citationItems":[{"id":95,"uris":["http://zotero.org/users/local/Ts7jirce/items/6CCDG5HQ"],"itemData":{"id":95,"type":"article-journal","abstract":"Abstract\n            Microorganisms produce small bioactive compounds as part of their secondary or specialised metabolism. Often, such metabolites have antimicrobial, anticancer, antifungal, antiviral or other bio-activities and thus play an important role for applications in medicine and agriculture. In the past decade, genome mining has become a widely-used method to explore, access, and analyse the available biodiversity of these compounds. Since 2011, the ‘antibiotics and secondary metabolite analysis shell—antiSMASH’ (https://antismash.secondarymetabolites.org/) has supported researchers in their microbial genome mining tasks, both as a free to use web server and as a standalone tool under an OSI-approved open source licence. It is currently the most widely used tool for detecting and characterising biosynthetic gene clusters (BGCs) in archaea, bacteria, and fungi. Here, we present the updated version 7 of antiSMASH. antiSMASH 7 increases the number of supported cluster types from 71 to 81, as well as containing improvements in the areas of chemical structure prediction, enzymatic assembly-line visualisation and gene cluster regulation.","container-title":"Nucleic Acids Research","DOI":"10.1093/nar/gkad344","ISSN":"0305-1048, 1362-4962","issue":"W1","language":"en","license":"https://creativecommons.org/licenses/by/4.0/","page":"W46-W50","source":"DOI.org (Crossref)","title":"antiSMASH 7.0: new and improved predictions for detection, regulation, chemical structures and visualisation","title-short":"antiSMASH 7.0","volume":"51","author":[{"family":"Blin","given":"Kai"},{"family":"Shaw","given":"Simon"},{"family":"Augustijn","given":"Hannah E"},{"family":"Reitz","given":"Zachary L"},{"family":"Biermann","given":"Friederike"},{"family":"Alanjary","given":"Mohammad"},{"family":"Fetter","given":"Artem"},{"family":"Terlouw","given":"Barbara R"},{"family":"Metcalf","given":"William W"},{"family":"Helfrich","given":"Eric J N"},{"family":"van Wezel","given":"Gilles P"},{"family":"Medema","given":"Marnix H"},{"family":"Weber","given":"Tilmann"}],"issued":{"date-parts":[["2023",7,5]]}}}],"schema":"https://github.com/citation-style-language/schema/raw/master/csl-citation.json"} </w:instrText>
      </w:r>
      <w:r>
        <w:rPr>
          <w:sz w:val="24"/>
          <w:szCs w:val="24"/>
        </w:rPr>
        <w:fldChar w:fldCharType="separate"/>
      </w:r>
      <w:r w:rsidR="00240F6C" w:rsidRPr="00240F6C">
        <w:rPr>
          <w:sz w:val="24"/>
          <w:vertAlign w:val="superscript"/>
        </w:rPr>
        <w:t>75</w:t>
      </w:r>
      <w:r>
        <w:rPr>
          <w:sz w:val="24"/>
          <w:szCs w:val="24"/>
        </w:rPr>
        <w:fldChar w:fldCharType="end"/>
      </w:r>
      <w:r>
        <w:rPr>
          <w:sz w:val="24"/>
          <w:szCs w:val="24"/>
        </w:rPr>
        <w:t xml:space="preserve">. Code for our </w:t>
      </w:r>
      <w:r>
        <w:rPr>
          <w:sz w:val="24"/>
          <w:szCs w:val="24"/>
        </w:rPr>
        <w:lastRenderedPageBreak/>
        <w:t>analysis pipeline</w:t>
      </w:r>
      <w:sdt>
        <w:sdtPr>
          <w:tag w:val="goog_rdk_32"/>
          <w:id w:val="-302082673"/>
        </w:sdtPr>
        <w:sdtContent>
          <w:r>
            <w:rPr>
              <w:sz w:val="24"/>
              <w:szCs w:val="24"/>
            </w:rPr>
            <w:t>, manual thresholding,</w:t>
          </w:r>
        </w:sdtContent>
      </w:sdt>
      <w:r>
        <w:rPr>
          <w:sz w:val="24"/>
          <w:szCs w:val="24"/>
        </w:rPr>
        <w:t xml:space="preserve"> and </w:t>
      </w:r>
      <w:sdt>
        <w:sdtPr>
          <w:tag w:val="goog_rdk_33"/>
          <w:id w:val="-167719592"/>
        </w:sdtPr>
        <w:sdtContent>
          <w:r>
            <w:rPr>
              <w:sz w:val="24"/>
              <w:szCs w:val="24"/>
            </w:rPr>
            <w:t>characterization</w:t>
          </w:r>
        </w:sdtContent>
      </w:sdt>
      <w:sdt>
        <w:sdtPr>
          <w:tag w:val="goog_rdk_34"/>
          <w:id w:val="221726363"/>
        </w:sdtPr>
        <w:sdtContent/>
      </w:sdt>
      <w:r>
        <w:rPr>
          <w:sz w:val="24"/>
          <w:szCs w:val="24"/>
        </w:rPr>
        <w:t xml:space="preserve"> of </w:t>
      </w:r>
      <w:proofErr w:type="spellStart"/>
      <w:r>
        <w:rPr>
          <w:sz w:val="24"/>
          <w:szCs w:val="24"/>
        </w:rPr>
        <w:t>iModulons</w:t>
      </w:r>
      <w:proofErr w:type="spellEnd"/>
      <w:r>
        <w:rPr>
          <w:sz w:val="24"/>
          <w:szCs w:val="24"/>
        </w:rPr>
        <w:t xml:space="preserve"> is maintained on </w:t>
      </w:r>
      <w:proofErr w:type="spellStart"/>
      <w:r>
        <w:rPr>
          <w:sz w:val="24"/>
          <w:szCs w:val="24"/>
        </w:rPr>
        <w:t>github</w:t>
      </w:r>
      <w:proofErr w:type="spellEnd"/>
      <w:r>
        <w:rPr>
          <w:sz w:val="24"/>
          <w:szCs w:val="24"/>
        </w:rPr>
        <w:t xml:space="preserve"> (</w:t>
      </w:r>
      <w:hyperlink r:id="rId31">
        <w:r>
          <w:rPr>
            <w:color w:val="1155CC"/>
            <w:sz w:val="24"/>
            <w:szCs w:val="24"/>
            <w:u w:val="single"/>
          </w:rPr>
          <w:t>https://github.com/biosustain/salb_imodulons</w:t>
        </w:r>
      </w:hyperlink>
      <w:r>
        <w:rPr>
          <w:sz w:val="24"/>
          <w:szCs w:val="24"/>
        </w:rPr>
        <w:t>).</w:t>
      </w:r>
    </w:p>
    <w:p w14:paraId="7042621A" w14:textId="77777777" w:rsidR="004E1CDA" w:rsidRDefault="004E1CDA"/>
    <w:p w14:paraId="4EDB4AA1" w14:textId="53D468FD" w:rsidR="001B77BA" w:rsidDel="00771955" w:rsidRDefault="00745121">
      <w:pPr>
        <w:pStyle w:val="Heading2"/>
        <w:rPr>
          <w:del w:id="1533" w:author="Mathias Jönsson" w:date="2025-01-18T09:06:00Z" w16du:dateUtc="2025-01-17T22:06:00Z"/>
        </w:rPr>
      </w:pPr>
      <w:bookmarkStart w:id="1534" w:name="_heading=h.4i7ojhp" w:colFirst="0" w:colLast="0"/>
      <w:bookmarkEnd w:id="1534"/>
      <w:del w:id="1535" w:author="Mathias Jönsson" w:date="2025-01-17T13:51:00Z" w16du:dateUtc="2025-01-17T02:51:00Z">
        <w:r w:rsidDel="00745121">
          <w:delText>Data</w:delText>
        </w:r>
      </w:del>
      <w:del w:id="1536" w:author="Mathias Jönsson" w:date="2025-01-18T09:06:00Z" w16du:dateUtc="2025-01-17T22:06:00Z">
        <w:r w:rsidDel="004E1CDA">
          <w:delText xml:space="preserve"> Availability</w:delText>
        </w:r>
      </w:del>
    </w:p>
    <w:p w14:paraId="5028F38E" w14:textId="25DC86CD" w:rsidR="00771955" w:rsidRPr="00771955" w:rsidRDefault="00771955" w:rsidP="00771955">
      <w:pPr>
        <w:pStyle w:val="Heading2"/>
        <w:rPr>
          <w:ins w:id="1537" w:author="Mathias Jönsson" w:date="2025-01-18T11:19:00Z" w16du:dateUtc="2025-01-18T00:19:00Z"/>
        </w:rPr>
      </w:pPr>
      <w:ins w:id="1538" w:author="Mathias Jönsson" w:date="2025-01-18T11:20:00Z" w16du:dateUtc="2025-01-18T00:20:00Z">
        <w:r>
          <w:t xml:space="preserve">Supplemental </w:t>
        </w:r>
      </w:ins>
      <w:ins w:id="1539" w:author="Mathias Jönsson" w:date="2025-01-19T09:49:00Z" w16du:dateUtc="2025-01-18T22:49:00Z">
        <w:r w:rsidR="004D5E9B">
          <w:t>in</w:t>
        </w:r>
      </w:ins>
      <w:ins w:id="1540" w:author="Mathias Jönsson" w:date="2025-01-19T09:51:00Z" w16du:dateUtc="2025-01-18T22:51:00Z">
        <w:r w:rsidR="004D5E9B">
          <w:t>formation index</w:t>
        </w:r>
      </w:ins>
    </w:p>
    <w:p w14:paraId="000000ED" w14:textId="2A353E3B" w:rsidR="00641530" w:rsidRPr="00C435AA" w:rsidDel="008029E2" w:rsidRDefault="00000000">
      <w:pPr>
        <w:pStyle w:val="Heading2"/>
        <w:rPr>
          <w:del w:id="1541" w:author="Mathias Jönsson" w:date="2025-01-17T14:10:00Z" w16du:dateUtc="2025-01-17T03:10:00Z"/>
          <w:b/>
          <w:bCs/>
          <w:sz w:val="24"/>
          <w:szCs w:val="24"/>
          <w:rPrChange w:id="1542" w:author="Mathias Jönsson" w:date="2025-01-19T13:35:00Z" w16du:dateUtc="2025-01-19T02:35:00Z">
            <w:rPr>
              <w:del w:id="1543" w:author="Mathias Jönsson" w:date="2025-01-17T14:10:00Z" w16du:dateUtc="2025-01-17T03:10:00Z"/>
              <w:sz w:val="24"/>
              <w:szCs w:val="24"/>
            </w:rPr>
          </w:rPrChange>
        </w:rPr>
      </w:pPr>
      <w:del w:id="1544" w:author="Mathias Jönsson" w:date="2025-01-17T14:10:00Z" w16du:dateUtc="2025-01-17T03:10:00Z">
        <w:r w:rsidRPr="00C435AA" w:rsidDel="004C1F22">
          <w:rPr>
            <w:b/>
            <w:bCs/>
            <w:sz w:val="24"/>
            <w:szCs w:val="24"/>
            <w:rPrChange w:id="1545" w:author="Mathias Jönsson" w:date="2025-01-19T13:35:00Z" w16du:dateUtc="2025-01-19T02:35:00Z">
              <w:rPr>
                <w:sz w:val="24"/>
                <w:szCs w:val="24"/>
              </w:rPr>
            </w:rPrChange>
          </w:rPr>
          <w:delText xml:space="preserve">All RNA-seq raw files generated from this study are available from NCBI at bioproject PRJNA1062162. Source codes for iModulon analysis and figures are available at </w:delText>
        </w:r>
        <w:r w:rsidRPr="00C435AA" w:rsidDel="004C1F22">
          <w:rPr>
            <w:b/>
            <w:bCs/>
            <w:sz w:val="24"/>
            <w:szCs w:val="24"/>
            <w:rPrChange w:id="1546" w:author="Mathias Jönsson" w:date="2025-01-19T13:35:00Z" w16du:dateUtc="2025-01-19T02:35:00Z">
              <w:rPr/>
            </w:rPrChange>
          </w:rPr>
          <w:fldChar w:fldCharType="begin"/>
        </w:r>
        <w:r w:rsidRPr="00C435AA" w:rsidDel="004C1F22">
          <w:rPr>
            <w:b/>
            <w:bCs/>
            <w:sz w:val="24"/>
            <w:szCs w:val="24"/>
            <w:rPrChange w:id="1547" w:author="Mathias Jönsson" w:date="2025-01-19T13:35:00Z" w16du:dateUtc="2025-01-19T02:35:00Z">
              <w:rPr/>
            </w:rPrChange>
          </w:rPr>
          <w:delInstrText>HYPERLINK "https://github.com/biosustain/salb_imodulons" \h</w:delInstrText>
        </w:r>
        <w:r w:rsidRPr="00C435AA" w:rsidDel="004C1F22">
          <w:rPr>
            <w:b/>
            <w:bCs/>
            <w:sz w:val="24"/>
            <w:szCs w:val="24"/>
            <w:rPrChange w:id="1548" w:author="Mathias Jönsson" w:date="2025-01-19T13:35:00Z" w16du:dateUtc="2025-01-19T02:35:00Z">
              <w:rPr/>
            </w:rPrChange>
          </w:rPr>
        </w:r>
        <w:r w:rsidRPr="00C435AA" w:rsidDel="004C1F22">
          <w:rPr>
            <w:b/>
            <w:bCs/>
            <w:sz w:val="24"/>
            <w:szCs w:val="24"/>
            <w:rPrChange w:id="1549" w:author="Mathias Jönsson" w:date="2025-01-19T13:35:00Z" w16du:dateUtc="2025-01-19T02:35:00Z">
              <w:rPr/>
            </w:rPrChange>
          </w:rPr>
          <w:fldChar w:fldCharType="separate"/>
        </w:r>
        <w:r w:rsidRPr="00C435AA" w:rsidDel="004C1F22">
          <w:rPr>
            <w:b/>
            <w:bCs/>
            <w:color w:val="1155CC"/>
            <w:sz w:val="24"/>
            <w:szCs w:val="24"/>
            <w:u w:val="single"/>
            <w:rPrChange w:id="1550" w:author="Mathias Jönsson" w:date="2025-01-19T13:35:00Z" w16du:dateUtc="2025-01-19T02:35:00Z">
              <w:rPr>
                <w:color w:val="1155CC"/>
                <w:sz w:val="24"/>
                <w:szCs w:val="24"/>
                <w:u w:val="single"/>
              </w:rPr>
            </w:rPrChange>
          </w:rPr>
          <w:delText>https://github.com/biosustain/salb_imodulons</w:delText>
        </w:r>
        <w:r w:rsidRPr="00C435AA" w:rsidDel="004C1F22">
          <w:rPr>
            <w:b/>
            <w:bCs/>
            <w:sz w:val="24"/>
            <w:szCs w:val="24"/>
            <w:rPrChange w:id="1551" w:author="Mathias Jönsson" w:date="2025-01-19T13:35:00Z" w16du:dateUtc="2025-01-19T02:35:00Z">
              <w:rPr/>
            </w:rPrChange>
          </w:rPr>
          <w:fldChar w:fldCharType="end"/>
        </w:r>
        <w:r w:rsidRPr="00C435AA" w:rsidDel="004C1F22">
          <w:rPr>
            <w:b/>
            <w:bCs/>
            <w:sz w:val="24"/>
            <w:szCs w:val="24"/>
            <w:rPrChange w:id="1552" w:author="Mathias Jönsson" w:date="2025-01-19T13:35:00Z" w16du:dateUtc="2025-01-19T02:35:00Z">
              <w:rPr>
                <w:sz w:val="24"/>
                <w:szCs w:val="24"/>
              </w:rPr>
            </w:rPrChange>
          </w:rPr>
          <w:delText>.</w:delText>
        </w:r>
        <w:r w:rsidRPr="00C435AA" w:rsidDel="004C1F22">
          <w:rPr>
            <w:b/>
            <w:bCs/>
            <w:sz w:val="24"/>
            <w:szCs w:val="24"/>
            <w:rPrChange w:id="1553" w:author="Mathias Jönsson" w:date="2025-01-19T13:35:00Z" w16du:dateUtc="2025-01-19T02:35:00Z">
              <w:rPr/>
            </w:rPrChange>
          </w:rPr>
          <w:delText xml:space="preserve"> </w:delText>
        </w:r>
      </w:del>
    </w:p>
    <w:p w14:paraId="7041FDB7" w14:textId="252B028D" w:rsidR="004D5E9B" w:rsidRPr="00C435AA" w:rsidRDefault="004D5E9B" w:rsidP="00946880">
      <w:pPr>
        <w:rPr>
          <w:ins w:id="1554" w:author="Mathias Jönsson" w:date="2025-01-19T09:12:00Z" w16du:dateUtc="2025-01-18T22:12:00Z"/>
          <w:b/>
          <w:bCs/>
          <w:sz w:val="24"/>
          <w:szCs w:val="24"/>
          <w:rPrChange w:id="1555" w:author="Mathias Jönsson" w:date="2025-01-19T13:35:00Z" w16du:dateUtc="2025-01-19T02:35:00Z">
            <w:rPr>
              <w:ins w:id="1556" w:author="Mathias Jönsson" w:date="2025-01-19T09:12:00Z" w16du:dateUtc="2025-01-18T22:12:00Z"/>
              <w:rFonts w:ascii="Times New Roman" w:hAnsi="Times New Roman" w:cs="Times New Roman"/>
              <w:i/>
              <w:iCs/>
            </w:rPr>
          </w:rPrChange>
        </w:rPr>
      </w:pPr>
      <w:ins w:id="1557" w:author="Mathias Jönsson" w:date="2025-01-19T09:48:00Z" w16du:dateUtc="2025-01-18T22:48:00Z">
        <w:r w:rsidRPr="00C435AA">
          <w:rPr>
            <w:b/>
            <w:bCs/>
            <w:sz w:val="24"/>
            <w:szCs w:val="24"/>
            <w:rPrChange w:id="1558" w:author="Mathias Jönsson" w:date="2025-01-19T13:35:00Z" w16du:dateUtc="2025-01-19T02:35:00Z">
              <w:rPr>
                <w:rFonts w:ascii="Times New Roman" w:hAnsi="Times New Roman" w:cs="Times New Roman"/>
                <w:b/>
                <w:bCs/>
                <w:i/>
                <w:iCs/>
              </w:rPr>
            </w:rPrChange>
          </w:rPr>
          <w:t xml:space="preserve">Document S1. Figures </w:t>
        </w:r>
        <w:r w:rsidRPr="00C435AA">
          <w:rPr>
            <w:b/>
            <w:bCs/>
            <w:sz w:val="24"/>
            <w:szCs w:val="24"/>
            <w:rPrChange w:id="1559" w:author="Mathias Jönsson" w:date="2025-01-19T13:35:00Z" w16du:dateUtc="2025-01-19T02:35:00Z">
              <w:rPr>
                <w:rFonts w:ascii="Times New Roman" w:hAnsi="Times New Roman" w:cs="Times New Roman"/>
                <w:b/>
                <w:bCs/>
                <w:i/>
                <w:iCs/>
              </w:rPr>
            </w:rPrChange>
          </w:rPr>
          <w:t>S1–S</w:t>
        </w:r>
        <w:r w:rsidRPr="00C435AA">
          <w:rPr>
            <w:b/>
            <w:bCs/>
            <w:sz w:val="24"/>
            <w:szCs w:val="24"/>
            <w:rPrChange w:id="1560" w:author="Mathias Jönsson" w:date="2025-01-19T13:35:00Z" w16du:dateUtc="2025-01-19T02:35:00Z">
              <w:rPr>
                <w:rFonts w:ascii="Times New Roman" w:hAnsi="Times New Roman" w:cs="Times New Roman"/>
                <w:b/>
                <w:bCs/>
                <w:i/>
                <w:iCs/>
              </w:rPr>
            </w:rPrChange>
          </w:rPr>
          <w:t>5.</w:t>
        </w:r>
      </w:ins>
    </w:p>
    <w:p w14:paraId="31B4F890" w14:textId="77777777" w:rsidR="00EE4203" w:rsidRPr="00C435AA" w:rsidRDefault="00EE4203" w:rsidP="00946880">
      <w:pPr>
        <w:rPr>
          <w:ins w:id="1561" w:author="Mathias Jönsson" w:date="2025-01-19T09:12:00Z" w16du:dateUtc="2025-01-18T22:12:00Z"/>
          <w:sz w:val="24"/>
          <w:szCs w:val="24"/>
          <w:rPrChange w:id="1562" w:author="Mathias Jönsson" w:date="2025-01-19T13:35:00Z" w16du:dateUtc="2025-01-19T02:35:00Z">
            <w:rPr>
              <w:ins w:id="1563" w:author="Mathias Jönsson" w:date="2025-01-19T09:12:00Z" w16du:dateUtc="2025-01-18T22:12:00Z"/>
              <w:rFonts w:ascii="Times New Roman" w:hAnsi="Times New Roman" w:cs="Times New Roman"/>
              <w:i/>
              <w:iCs/>
            </w:rPr>
          </w:rPrChange>
        </w:rPr>
      </w:pPr>
    </w:p>
    <w:p w14:paraId="3BA3280B" w14:textId="47406D97" w:rsidR="00EE4203" w:rsidRPr="00C435AA" w:rsidRDefault="00EE4203" w:rsidP="00946880">
      <w:pPr>
        <w:rPr>
          <w:ins w:id="1564" w:author="Mathias Jönsson" w:date="2025-01-19T09:13:00Z" w16du:dateUtc="2025-01-18T22:13:00Z"/>
          <w:b/>
          <w:bCs/>
          <w:sz w:val="24"/>
          <w:szCs w:val="24"/>
          <w:rPrChange w:id="1565" w:author="Mathias Jönsson" w:date="2025-01-19T13:35:00Z" w16du:dateUtc="2025-01-19T02:35:00Z">
            <w:rPr>
              <w:ins w:id="1566" w:author="Mathias Jönsson" w:date="2025-01-19T09:13:00Z" w16du:dateUtc="2025-01-18T22:13:00Z"/>
              <w:rFonts w:ascii="Times New Roman" w:hAnsi="Times New Roman" w:cs="Times New Roman"/>
              <w:b/>
              <w:bCs/>
              <w:i/>
              <w:iCs/>
            </w:rPr>
          </w:rPrChange>
        </w:rPr>
      </w:pPr>
      <w:ins w:id="1567" w:author="Mathias Jönsson" w:date="2025-01-19T09:12:00Z" w16du:dateUtc="2025-01-18T22:12:00Z">
        <w:r w:rsidRPr="00C435AA">
          <w:rPr>
            <w:b/>
            <w:bCs/>
            <w:sz w:val="24"/>
            <w:szCs w:val="24"/>
            <w:rPrChange w:id="1568" w:author="Mathias Jönsson" w:date="2025-01-19T13:35:00Z" w16du:dateUtc="2025-01-19T02:35:00Z">
              <w:rPr>
                <w:rFonts w:ascii="Times New Roman" w:hAnsi="Times New Roman" w:cs="Times New Roman"/>
                <w:b/>
                <w:bCs/>
                <w:i/>
                <w:iCs/>
              </w:rPr>
            </w:rPrChange>
          </w:rPr>
          <w:t>Table S1</w:t>
        </w:r>
      </w:ins>
      <w:ins w:id="1569" w:author="Mathias Jönsson" w:date="2025-01-19T09:13:00Z" w16du:dateUtc="2025-01-18T22:13:00Z">
        <w:r w:rsidRPr="00C435AA">
          <w:rPr>
            <w:b/>
            <w:bCs/>
            <w:sz w:val="24"/>
            <w:szCs w:val="24"/>
            <w:rPrChange w:id="1570" w:author="Mathias Jönsson" w:date="2025-01-19T13:35:00Z" w16du:dateUtc="2025-01-19T02:35:00Z">
              <w:rPr>
                <w:rFonts w:ascii="Times New Roman" w:hAnsi="Times New Roman" w:cs="Times New Roman"/>
                <w:b/>
                <w:bCs/>
                <w:i/>
                <w:iCs/>
              </w:rPr>
            </w:rPrChange>
          </w:rPr>
          <w:t>.</w:t>
        </w:r>
      </w:ins>
      <w:ins w:id="1571" w:author="Mathias Jönsson" w:date="2025-01-19T09:46:00Z" w16du:dateUtc="2025-01-18T22:46:00Z">
        <w:r w:rsidR="004D5E9B" w:rsidRPr="00C435AA">
          <w:rPr>
            <w:b/>
            <w:bCs/>
            <w:sz w:val="24"/>
            <w:szCs w:val="24"/>
            <w:rPrChange w:id="1572" w:author="Mathias Jönsson" w:date="2025-01-19T13:35:00Z" w16du:dateUtc="2025-01-19T02:35:00Z">
              <w:rPr>
                <w:rFonts w:ascii="Times New Roman" w:hAnsi="Times New Roman" w:cs="Times New Roman"/>
                <w:b/>
                <w:bCs/>
                <w:i/>
                <w:iCs/>
              </w:rPr>
            </w:rPrChange>
          </w:rPr>
          <w:t xml:space="preserve"> Excel file containing additional data too large to fit in a PDF, related to Figure 1.</w:t>
        </w:r>
      </w:ins>
    </w:p>
    <w:p w14:paraId="47A5EE69" w14:textId="77777777" w:rsidR="00EE4203" w:rsidRPr="00C435AA" w:rsidRDefault="00EE4203" w:rsidP="00946880">
      <w:pPr>
        <w:rPr>
          <w:ins w:id="1573" w:author="Mathias Jönsson" w:date="2025-01-19T09:13:00Z" w16du:dateUtc="2025-01-18T22:13:00Z"/>
          <w:b/>
          <w:bCs/>
          <w:sz w:val="24"/>
          <w:szCs w:val="24"/>
          <w:rPrChange w:id="1574" w:author="Mathias Jönsson" w:date="2025-01-19T13:35:00Z" w16du:dateUtc="2025-01-19T02:35:00Z">
            <w:rPr>
              <w:ins w:id="1575" w:author="Mathias Jönsson" w:date="2025-01-19T09:13:00Z" w16du:dateUtc="2025-01-18T22:13:00Z"/>
              <w:rFonts w:ascii="Times New Roman" w:hAnsi="Times New Roman" w:cs="Times New Roman"/>
              <w:b/>
              <w:bCs/>
              <w:i/>
              <w:iCs/>
            </w:rPr>
          </w:rPrChange>
        </w:rPr>
      </w:pPr>
    </w:p>
    <w:p w14:paraId="5B53C5AC" w14:textId="1F2997F7" w:rsidR="00EE4203" w:rsidRPr="00C435AA" w:rsidRDefault="00EE4203" w:rsidP="00946880">
      <w:pPr>
        <w:rPr>
          <w:ins w:id="1576" w:author="Mathias Jönsson" w:date="2025-01-19T09:13:00Z" w16du:dateUtc="2025-01-18T22:13:00Z"/>
          <w:b/>
          <w:bCs/>
          <w:sz w:val="24"/>
          <w:szCs w:val="24"/>
          <w:rPrChange w:id="1577" w:author="Mathias Jönsson" w:date="2025-01-19T13:35:00Z" w16du:dateUtc="2025-01-19T02:35:00Z">
            <w:rPr>
              <w:ins w:id="1578" w:author="Mathias Jönsson" w:date="2025-01-19T09:13:00Z" w16du:dateUtc="2025-01-18T22:13:00Z"/>
              <w:rFonts w:ascii="Times New Roman" w:hAnsi="Times New Roman" w:cs="Times New Roman"/>
              <w:b/>
              <w:bCs/>
              <w:i/>
              <w:iCs/>
            </w:rPr>
          </w:rPrChange>
        </w:rPr>
      </w:pPr>
      <w:ins w:id="1579" w:author="Mathias Jönsson" w:date="2025-01-19T09:13:00Z" w16du:dateUtc="2025-01-18T22:13:00Z">
        <w:r w:rsidRPr="00C435AA">
          <w:rPr>
            <w:b/>
            <w:bCs/>
            <w:sz w:val="24"/>
            <w:szCs w:val="24"/>
            <w:rPrChange w:id="1580" w:author="Mathias Jönsson" w:date="2025-01-19T13:35:00Z" w16du:dateUtc="2025-01-19T02:35:00Z">
              <w:rPr>
                <w:rFonts w:ascii="Times New Roman" w:hAnsi="Times New Roman" w:cs="Times New Roman"/>
                <w:b/>
                <w:bCs/>
                <w:i/>
                <w:iCs/>
              </w:rPr>
            </w:rPrChange>
          </w:rPr>
          <w:t>Table S2.</w:t>
        </w:r>
      </w:ins>
      <w:ins w:id="1581" w:author="Mathias Jönsson" w:date="2025-01-19T09:46:00Z" w16du:dateUtc="2025-01-18T22:46:00Z">
        <w:r w:rsidR="004D5E9B" w:rsidRPr="00C435AA">
          <w:rPr>
            <w:b/>
            <w:bCs/>
            <w:sz w:val="24"/>
            <w:szCs w:val="24"/>
            <w:rPrChange w:id="1582" w:author="Mathias Jönsson" w:date="2025-01-19T13:35:00Z" w16du:dateUtc="2025-01-19T02:35:00Z">
              <w:rPr>
                <w:rFonts w:ascii="Times New Roman" w:hAnsi="Times New Roman" w:cs="Times New Roman"/>
                <w:b/>
                <w:bCs/>
                <w:i/>
                <w:iCs/>
              </w:rPr>
            </w:rPrChange>
          </w:rPr>
          <w:t xml:space="preserve"> </w:t>
        </w:r>
        <w:r w:rsidR="004D5E9B" w:rsidRPr="00C435AA">
          <w:rPr>
            <w:b/>
            <w:bCs/>
            <w:sz w:val="24"/>
            <w:szCs w:val="24"/>
            <w:rPrChange w:id="1583" w:author="Mathias Jönsson" w:date="2025-01-19T13:35:00Z" w16du:dateUtc="2025-01-19T02:35:00Z">
              <w:rPr>
                <w:rFonts w:ascii="Times New Roman" w:hAnsi="Times New Roman" w:cs="Times New Roman"/>
                <w:b/>
                <w:bCs/>
                <w:i/>
                <w:iCs/>
              </w:rPr>
            </w:rPrChange>
          </w:rPr>
          <w:t xml:space="preserve">Excel file containing additional data too large to fit in a PDF, related to Figure </w:t>
        </w:r>
      </w:ins>
      <w:ins w:id="1584" w:author="Mathias Jönsson" w:date="2025-01-19T09:47:00Z" w16du:dateUtc="2025-01-18T22:47:00Z">
        <w:r w:rsidR="004D5E9B" w:rsidRPr="00C435AA">
          <w:rPr>
            <w:b/>
            <w:bCs/>
            <w:sz w:val="24"/>
            <w:szCs w:val="24"/>
            <w:rPrChange w:id="1585" w:author="Mathias Jönsson" w:date="2025-01-19T13:35:00Z" w16du:dateUtc="2025-01-19T02:35:00Z">
              <w:rPr>
                <w:rFonts w:ascii="Times New Roman" w:hAnsi="Times New Roman" w:cs="Times New Roman"/>
                <w:b/>
                <w:bCs/>
                <w:i/>
                <w:iCs/>
              </w:rPr>
            </w:rPrChange>
          </w:rPr>
          <w:t>2</w:t>
        </w:r>
      </w:ins>
      <w:ins w:id="1586" w:author="Mathias Jönsson" w:date="2025-01-19T09:46:00Z" w16du:dateUtc="2025-01-18T22:46:00Z">
        <w:r w:rsidR="004D5E9B" w:rsidRPr="00C435AA">
          <w:rPr>
            <w:b/>
            <w:bCs/>
            <w:sz w:val="24"/>
            <w:szCs w:val="24"/>
            <w:rPrChange w:id="1587" w:author="Mathias Jönsson" w:date="2025-01-19T13:35:00Z" w16du:dateUtc="2025-01-19T02:35:00Z">
              <w:rPr>
                <w:rFonts w:ascii="Times New Roman" w:hAnsi="Times New Roman" w:cs="Times New Roman"/>
                <w:b/>
                <w:bCs/>
                <w:i/>
                <w:iCs/>
              </w:rPr>
            </w:rPrChange>
          </w:rPr>
          <w:t>.</w:t>
        </w:r>
      </w:ins>
    </w:p>
    <w:p w14:paraId="11F694FB" w14:textId="77777777" w:rsidR="00EE4203" w:rsidRPr="00C435AA" w:rsidRDefault="00EE4203" w:rsidP="00946880">
      <w:pPr>
        <w:rPr>
          <w:ins w:id="1588" w:author="Mathias Jönsson" w:date="2025-01-19T09:13:00Z" w16du:dateUtc="2025-01-18T22:13:00Z"/>
          <w:b/>
          <w:bCs/>
          <w:sz w:val="24"/>
          <w:szCs w:val="24"/>
          <w:rPrChange w:id="1589" w:author="Mathias Jönsson" w:date="2025-01-19T13:35:00Z" w16du:dateUtc="2025-01-19T02:35:00Z">
            <w:rPr>
              <w:ins w:id="1590" w:author="Mathias Jönsson" w:date="2025-01-19T09:13:00Z" w16du:dateUtc="2025-01-18T22:13:00Z"/>
              <w:rFonts w:ascii="Times New Roman" w:hAnsi="Times New Roman" w:cs="Times New Roman"/>
              <w:b/>
              <w:bCs/>
              <w:i/>
              <w:iCs/>
            </w:rPr>
          </w:rPrChange>
        </w:rPr>
      </w:pPr>
    </w:p>
    <w:p w14:paraId="5A86A1FB" w14:textId="30E40193" w:rsidR="00EE4203" w:rsidRPr="00C435AA" w:rsidRDefault="00EE4203" w:rsidP="00946880">
      <w:pPr>
        <w:rPr>
          <w:ins w:id="1591" w:author="Mathias Jönsson" w:date="2025-01-19T09:13:00Z" w16du:dateUtc="2025-01-18T22:13:00Z"/>
          <w:b/>
          <w:bCs/>
          <w:sz w:val="24"/>
          <w:szCs w:val="24"/>
          <w:rPrChange w:id="1592" w:author="Mathias Jönsson" w:date="2025-01-19T13:35:00Z" w16du:dateUtc="2025-01-19T02:35:00Z">
            <w:rPr>
              <w:ins w:id="1593" w:author="Mathias Jönsson" w:date="2025-01-19T09:13:00Z" w16du:dateUtc="2025-01-18T22:13:00Z"/>
              <w:rFonts w:ascii="Times New Roman" w:hAnsi="Times New Roman" w:cs="Times New Roman"/>
              <w:b/>
              <w:bCs/>
              <w:i/>
              <w:iCs/>
            </w:rPr>
          </w:rPrChange>
        </w:rPr>
      </w:pPr>
      <w:ins w:id="1594" w:author="Mathias Jönsson" w:date="2025-01-19T09:13:00Z" w16du:dateUtc="2025-01-18T22:13:00Z">
        <w:r w:rsidRPr="00C435AA">
          <w:rPr>
            <w:b/>
            <w:bCs/>
            <w:sz w:val="24"/>
            <w:szCs w:val="24"/>
            <w:rPrChange w:id="1595" w:author="Mathias Jönsson" w:date="2025-01-19T13:35:00Z" w16du:dateUtc="2025-01-19T02:35:00Z">
              <w:rPr>
                <w:rFonts w:ascii="Times New Roman" w:hAnsi="Times New Roman" w:cs="Times New Roman"/>
                <w:b/>
                <w:bCs/>
                <w:i/>
                <w:iCs/>
              </w:rPr>
            </w:rPrChange>
          </w:rPr>
          <w:t>Table S3.</w:t>
        </w:r>
      </w:ins>
      <w:ins w:id="1596" w:author="Mathias Jönsson" w:date="2025-01-19T09:47:00Z" w16du:dateUtc="2025-01-18T22:47:00Z">
        <w:r w:rsidR="004D5E9B" w:rsidRPr="00C435AA">
          <w:rPr>
            <w:b/>
            <w:bCs/>
            <w:sz w:val="24"/>
            <w:szCs w:val="24"/>
            <w:rPrChange w:id="1597" w:author="Mathias Jönsson" w:date="2025-01-19T13:35:00Z" w16du:dateUtc="2025-01-19T02:35:00Z">
              <w:rPr>
                <w:rFonts w:ascii="Times New Roman" w:hAnsi="Times New Roman" w:cs="Times New Roman"/>
                <w:b/>
                <w:bCs/>
                <w:i/>
                <w:iCs/>
              </w:rPr>
            </w:rPrChange>
          </w:rPr>
          <w:t xml:space="preserve"> </w:t>
        </w:r>
        <w:r w:rsidR="004D5E9B" w:rsidRPr="00C435AA">
          <w:rPr>
            <w:b/>
            <w:bCs/>
            <w:sz w:val="24"/>
            <w:szCs w:val="24"/>
            <w:rPrChange w:id="1598" w:author="Mathias Jönsson" w:date="2025-01-19T13:35:00Z" w16du:dateUtc="2025-01-19T02:35:00Z">
              <w:rPr>
                <w:rFonts w:ascii="Times New Roman" w:hAnsi="Times New Roman" w:cs="Times New Roman"/>
                <w:b/>
                <w:bCs/>
                <w:i/>
                <w:iCs/>
              </w:rPr>
            </w:rPrChange>
          </w:rPr>
          <w:t xml:space="preserve">Excel file containing additional data too large to fit in a PDF, related to Figure </w:t>
        </w:r>
        <w:r w:rsidR="004D5E9B" w:rsidRPr="00C435AA">
          <w:rPr>
            <w:b/>
            <w:bCs/>
            <w:sz w:val="24"/>
            <w:szCs w:val="24"/>
            <w:rPrChange w:id="1599" w:author="Mathias Jönsson" w:date="2025-01-19T13:35:00Z" w16du:dateUtc="2025-01-19T02:35:00Z">
              <w:rPr>
                <w:rFonts w:ascii="Times New Roman" w:hAnsi="Times New Roman" w:cs="Times New Roman"/>
                <w:b/>
                <w:bCs/>
                <w:i/>
                <w:iCs/>
              </w:rPr>
            </w:rPrChange>
          </w:rPr>
          <w:t>6</w:t>
        </w:r>
        <w:r w:rsidR="004D5E9B" w:rsidRPr="00C435AA">
          <w:rPr>
            <w:b/>
            <w:bCs/>
            <w:sz w:val="24"/>
            <w:szCs w:val="24"/>
            <w:rPrChange w:id="1600" w:author="Mathias Jönsson" w:date="2025-01-19T13:35:00Z" w16du:dateUtc="2025-01-19T02:35:00Z">
              <w:rPr>
                <w:rFonts w:ascii="Times New Roman" w:hAnsi="Times New Roman" w:cs="Times New Roman"/>
                <w:b/>
                <w:bCs/>
                <w:i/>
                <w:iCs/>
              </w:rPr>
            </w:rPrChange>
          </w:rPr>
          <w:t>.</w:t>
        </w:r>
      </w:ins>
    </w:p>
    <w:p w14:paraId="06B24370" w14:textId="385B3AEE" w:rsidR="00745121" w:rsidDel="004E1CDA" w:rsidRDefault="00745121" w:rsidP="00745121">
      <w:pPr>
        <w:pStyle w:val="Heading2"/>
        <w:rPr>
          <w:del w:id="1601" w:author="Mathias Jönsson" w:date="2025-01-18T09:06:00Z" w16du:dateUtc="2025-01-17T22:06:00Z"/>
          <w:moveTo w:id="1602" w:author="Mathias Jönsson" w:date="2025-01-17T13:52:00Z" w16du:dateUtc="2025-01-17T02:52:00Z"/>
        </w:rPr>
      </w:pPr>
      <w:moveToRangeStart w:id="1603" w:author="Mathias Jönsson" w:date="2025-01-17T13:52:00Z" w:name="move188014349"/>
      <w:moveTo w:id="1604" w:author="Mathias Jönsson" w:date="2025-01-17T13:52:00Z" w16du:dateUtc="2025-01-17T02:52:00Z">
        <w:del w:id="1605" w:author="Mathias Jönsson" w:date="2025-01-18T09:06:00Z" w16du:dateUtc="2025-01-17T22:06:00Z">
          <w:r w:rsidDel="004E1CDA">
            <w:delText>Acknowledgements</w:delText>
          </w:r>
        </w:del>
      </w:moveTo>
    </w:p>
    <w:p w14:paraId="7FD1E511" w14:textId="6BDF15B1" w:rsidR="00745121" w:rsidDel="004E1CDA" w:rsidRDefault="00745121" w:rsidP="00745121">
      <w:pPr>
        <w:rPr>
          <w:del w:id="1606" w:author="Mathias Jönsson" w:date="2025-01-18T09:06:00Z" w16du:dateUtc="2025-01-17T22:06:00Z"/>
          <w:moveTo w:id="1607" w:author="Mathias Jönsson" w:date="2025-01-17T13:52:00Z" w16du:dateUtc="2025-01-17T02:52:00Z"/>
          <w:sz w:val="24"/>
          <w:szCs w:val="24"/>
        </w:rPr>
      </w:pPr>
      <w:moveTo w:id="1608" w:author="Mathias Jönsson" w:date="2025-01-17T13:52:00Z" w16du:dateUtc="2025-01-17T02:52:00Z">
        <w:del w:id="1609" w:author="Mathias Jönsson" w:date="2025-01-18T09:06:00Z" w16du:dateUtc="2025-01-17T22:06:00Z">
          <w:r w:rsidDel="004E1CDA">
            <w:rPr>
              <w:sz w:val="24"/>
              <w:szCs w:val="24"/>
            </w:rPr>
            <w:delText>We are grateful to Tilmann Weber, Kai Blin, Thomas Booth and Simon Shaw for the informative discussions and input when characterizing the iModulons, and to Edward Catoiu for integrating the dataset to imodulondb.</w:delText>
          </w:r>
        </w:del>
      </w:moveTo>
    </w:p>
    <w:moveToRangeEnd w:id="1603"/>
    <w:p w14:paraId="4C6436B9" w14:textId="4AB0F1DA" w:rsidR="00745121" w:rsidDel="004E1CDA" w:rsidRDefault="00745121">
      <w:pPr>
        <w:rPr>
          <w:del w:id="1610" w:author="Mathias Jönsson" w:date="2025-01-18T09:06:00Z" w16du:dateUtc="2025-01-17T22:06:00Z"/>
          <w:sz w:val="24"/>
          <w:szCs w:val="24"/>
        </w:rPr>
      </w:pPr>
    </w:p>
    <w:p w14:paraId="000000EF" w14:textId="501ECCBD" w:rsidR="00641530" w:rsidDel="004E1CDA" w:rsidRDefault="00000000">
      <w:pPr>
        <w:pStyle w:val="Heading2"/>
        <w:rPr>
          <w:del w:id="1611" w:author="Mathias Jönsson" w:date="2025-01-18T09:06:00Z" w16du:dateUtc="2025-01-17T22:06:00Z"/>
        </w:rPr>
      </w:pPr>
      <w:bookmarkStart w:id="1612" w:name="_heading=h.2xcytpi" w:colFirst="0" w:colLast="0"/>
      <w:bookmarkEnd w:id="1612"/>
      <w:del w:id="1613" w:author="Mathias Jönsson" w:date="2025-01-18T09:06:00Z" w16du:dateUtc="2025-01-17T22:06:00Z">
        <w:r w:rsidDel="004E1CDA">
          <w:delText>Author Contributions</w:delText>
        </w:r>
      </w:del>
    </w:p>
    <w:customXmlDelRangeStart w:id="1614" w:author="Mathias Jönsson" w:date="2025-01-18T09:06:00Z"/>
    <w:sdt>
      <w:sdtPr>
        <w:tag w:val="goog_rdk_152"/>
        <w:id w:val="1555420764"/>
      </w:sdtPr>
      <w:sdtContent>
        <w:customXmlDelRangeEnd w:id="1614"/>
        <w:p w14:paraId="000000F1" w14:textId="321040F5" w:rsidR="00641530" w:rsidDel="009E6155" w:rsidRDefault="00000000" w:rsidP="00745121">
          <w:pPr>
            <w:pStyle w:val="Heading2"/>
            <w:rPr>
              <w:del w:id="1615" w:author="Mathias Jönsson" w:date="2025-01-17T13:52:00Z" w16du:dateUtc="2025-01-17T02:52:00Z"/>
              <w:sz w:val="24"/>
              <w:szCs w:val="24"/>
            </w:rPr>
          </w:pPr>
          <w:del w:id="1616" w:author="Mathias Jönsson" w:date="2025-01-18T09:06:00Z" w16du:dateUtc="2025-01-17T22:06:00Z">
            <w:r w:rsidDel="004E1CDA">
              <w:rPr>
                <w:sz w:val="24"/>
                <w:szCs w:val="24"/>
              </w:rPr>
              <w:delText>MJ performed computational analysis, generated presented results, and wrote the manuscript. RS, TG, MSP, NM, AS, PC, PG developed protocols and performed experiments. BP, LY, EO conceptualized the study. All authors contributed to interpretation of results, reviewed and/or edited the manuscript.</w:delText>
            </w:r>
          </w:del>
          <w:customXmlDelRangeStart w:id="1617" w:author="Mathias Jönsson" w:date="2025-01-18T09:06:00Z"/>
          <w:sdt>
            <w:sdtPr>
              <w:tag w:val="goog_rdk_151"/>
              <w:id w:val="936259968"/>
            </w:sdtPr>
            <w:sdtContent>
              <w:customXmlDelRangeEnd w:id="1617"/>
              <w:customXmlDelRangeStart w:id="1618" w:author="Mathias Jönsson" w:date="2025-01-18T09:06:00Z"/>
            </w:sdtContent>
          </w:sdt>
          <w:customXmlDelRangeEnd w:id="1618"/>
        </w:p>
        <w:customXmlDelRangeStart w:id="1619" w:author="Mathias Jönsson" w:date="2025-01-18T09:06:00Z"/>
      </w:sdtContent>
    </w:sdt>
    <w:customXmlDelRangeEnd w:id="1619"/>
    <w:p w14:paraId="770FCEFB" w14:textId="1C1C5989" w:rsidR="00745121" w:rsidDel="004E1CDA" w:rsidRDefault="00745121" w:rsidP="00745121">
      <w:pPr>
        <w:pStyle w:val="Heading2"/>
        <w:rPr>
          <w:del w:id="1620" w:author="Mathias Jönsson" w:date="2025-01-18T09:06:00Z" w16du:dateUtc="2025-01-17T22:06:00Z"/>
          <w:moveTo w:id="1621" w:author="Mathias Jönsson" w:date="2025-01-17T13:52:00Z" w16du:dateUtc="2025-01-17T02:52:00Z"/>
        </w:rPr>
      </w:pPr>
      <w:moveToRangeStart w:id="1622" w:author="Mathias Jönsson" w:date="2025-01-17T13:52:00Z" w:name="move188014377"/>
      <w:moveTo w:id="1623" w:author="Mathias Jönsson" w:date="2025-01-17T13:52:00Z" w16du:dateUtc="2025-01-17T02:52:00Z">
        <w:del w:id="1624" w:author="Mathias Jönsson" w:date="2025-01-17T13:52:00Z" w16du:dateUtc="2025-01-17T02:52:00Z">
          <w:r w:rsidDel="00745121">
            <w:delText>Conflict</w:delText>
          </w:r>
        </w:del>
        <w:del w:id="1625" w:author="Mathias Jönsson" w:date="2025-01-18T09:06:00Z" w16du:dateUtc="2025-01-17T22:06:00Z">
          <w:r w:rsidDel="004E1CDA">
            <w:delText xml:space="preserve"> of Interest</w:delText>
          </w:r>
        </w:del>
      </w:moveTo>
    </w:p>
    <w:p w14:paraId="34846EAB" w14:textId="06A3A29B" w:rsidR="00745121" w:rsidRPr="001B77BA" w:rsidDel="00745121" w:rsidRDefault="00745121" w:rsidP="00745121">
      <w:pPr>
        <w:rPr>
          <w:del w:id="1626" w:author="Mathias Jönsson" w:date="2025-01-17T13:52:00Z" w16du:dateUtc="2025-01-17T02:52:00Z"/>
          <w:moveTo w:id="1627" w:author="Mathias Jönsson" w:date="2025-01-17T13:52:00Z" w16du:dateUtc="2025-01-17T02:52:00Z"/>
          <w:color w:val="000000" w:themeColor="text1"/>
          <w:sz w:val="24"/>
          <w:szCs w:val="24"/>
          <w:rPrChange w:id="1628" w:author="Mathias Jönsson" w:date="2025-01-17T14:01:00Z" w16du:dateUtc="2025-01-17T03:01:00Z">
            <w:rPr>
              <w:del w:id="1629" w:author="Mathias Jönsson" w:date="2025-01-17T13:52:00Z" w16du:dateUtc="2025-01-17T02:52:00Z"/>
              <w:moveTo w:id="1630" w:author="Mathias Jönsson" w:date="2025-01-17T13:52:00Z" w16du:dateUtc="2025-01-17T02:52:00Z"/>
              <w:sz w:val="24"/>
              <w:szCs w:val="24"/>
            </w:rPr>
          </w:rPrChange>
        </w:rPr>
      </w:pPr>
      <w:moveTo w:id="1631" w:author="Mathias Jönsson" w:date="2025-01-17T13:52:00Z" w16du:dateUtc="2025-01-17T02:52:00Z">
        <w:del w:id="1632" w:author="Mathias Jönsson" w:date="2025-01-17T14:01:00Z" w16du:dateUtc="2025-01-17T03:01:00Z">
          <w:r w:rsidRPr="001B77BA" w:rsidDel="001B77BA">
            <w:rPr>
              <w:color w:val="000000" w:themeColor="text1"/>
              <w:sz w:val="24"/>
              <w:szCs w:val="24"/>
              <w:rPrChange w:id="1633" w:author="Mathias Jönsson" w:date="2025-01-17T14:01:00Z" w16du:dateUtc="2025-01-17T03:01:00Z">
                <w:rPr>
                  <w:sz w:val="24"/>
                  <w:szCs w:val="24"/>
                </w:rPr>
              </w:rPrChange>
            </w:rPr>
            <w:delText>The authors declare no conflicts of interest</w:delText>
          </w:r>
        </w:del>
      </w:moveTo>
    </w:p>
    <w:p w14:paraId="000000F2" w14:textId="207DAFD9" w:rsidR="00641530" w:rsidDel="004E1CDA" w:rsidRDefault="00000000">
      <w:pPr>
        <w:pStyle w:val="Heading2"/>
        <w:rPr>
          <w:del w:id="1634" w:author="Mathias Jönsson" w:date="2025-01-18T09:06:00Z" w16du:dateUtc="2025-01-17T22:06:00Z"/>
          <w:moveFrom w:id="1635" w:author="Mathias Jönsson" w:date="2025-01-17T13:52:00Z" w16du:dateUtc="2025-01-17T02:52:00Z"/>
        </w:rPr>
      </w:pPr>
      <w:bookmarkStart w:id="1636" w:name="_heading=h.1ci93xb" w:colFirst="0" w:colLast="0"/>
      <w:bookmarkEnd w:id="1636"/>
      <w:moveFromRangeStart w:id="1637" w:author="Mathias Jönsson" w:date="2025-01-17T13:52:00Z" w:name="move188014349"/>
      <w:moveToRangeEnd w:id="1622"/>
      <w:moveFrom w:id="1638" w:author="Mathias Jönsson" w:date="2025-01-17T13:52:00Z" w16du:dateUtc="2025-01-17T02:52:00Z">
        <w:del w:id="1639" w:author="Mathias Jönsson" w:date="2025-01-18T09:06:00Z" w16du:dateUtc="2025-01-17T22:06:00Z">
          <w:r w:rsidDel="004E1CDA">
            <w:delText>Acknowledgements</w:delText>
          </w:r>
        </w:del>
      </w:moveFrom>
    </w:p>
    <w:p w14:paraId="000000F3" w14:textId="0F77FEB6" w:rsidR="00641530" w:rsidDel="004C1F22" w:rsidRDefault="00000000">
      <w:pPr>
        <w:rPr>
          <w:del w:id="1640" w:author="Mathias Jönsson" w:date="2025-01-17T14:15:00Z" w16du:dateUtc="2025-01-17T03:15:00Z"/>
          <w:moveFrom w:id="1641" w:author="Mathias Jönsson" w:date="2025-01-17T13:52:00Z" w16du:dateUtc="2025-01-17T02:52:00Z"/>
          <w:sz w:val="24"/>
          <w:szCs w:val="24"/>
        </w:rPr>
      </w:pPr>
      <w:moveFrom w:id="1642" w:author="Mathias Jönsson" w:date="2025-01-17T13:52:00Z" w16du:dateUtc="2025-01-17T02:52:00Z">
        <w:del w:id="1643" w:author="Mathias Jönsson" w:date="2025-01-18T09:06:00Z" w16du:dateUtc="2025-01-17T22:06:00Z">
          <w:r w:rsidDel="004E1CDA">
            <w:rPr>
              <w:sz w:val="24"/>
              <w:szCs w:val="24"/>
            </w:rPr>
            <w:delText>We are grateful to Tilmann Weber, Kai Blin, Thomas Booth and Simon Shaw for the informative discussions and input when characterizing the iModulons, and to Edward Catoiu for integrating the dataset to imodulondb.</w:delText>
          </w:r>
        </w:del>
      </w:moveFrom>
    </w:p>
    <w:moveFromRangeEnd w:id="1637"/>
    <w:p w14:paraId="000000F4" w14:textId="77777777" w:rsidR="00641530" w:rsidDel="004C1F22" w:rsidRDefault="00641530">
      <w:pPr>
        <w:rPr>
          <w:del w:id="1644" w:author="Mathias Jönsson" w:date="2025-01-17T14:15:00Z" w16du:dateUtc="2025-01-17T03:15:00Z"/>
          <w:sz w:val="24"/>
          <w:szCs w:val="24"/>
        </w:rPr>
      </w:pPr>
    </w:p>
    <w:p w14:paraId="000000F5" w14:textId="77777777" w:rsidR="00641530" w:rsidDel="004C1F22" w:rsidRDefault="00000000">
      <w:pPr>
        <w:pStyle w:val="Heading2"/>
        <w:rPr>
          <w:del w:id="1645" w:author="Mathias Jönsson" w:date="2025-01-17T14:15:00Z" w16du:dateUtc="2025-01-17T03:15:00Z"/>
        </w:rPr>
      </w:pPr>
      <w:bookmarkStart w:id="1646" w:name="_heading=h.3whwml4" w:colFirst="0" w:colLast="0"/>
      <w:bookmarkEnd w:id="1646"/>
      <w:del w:id="1647" w:author="Mathias Jönsson" w:date="2025-01-17T14:15:00Z" w16du:dateUtc="2025-01-17T03:15:00Z">
        <w:r w:rsidDel="004C1F22">
          <w:delText>Funding</w:delText>
        </w:r>
      </w:del>
    </w:p>
    <w:p w14:paraId="000000F6" w14:textId="2575A98A" w:rsidR="00641530" w:rsidDel="00745121" w:rsidRDefault="00000000">
      <w:pPr>
        <w:rPr>
          <w:del w:id="1648" w:author="Mathias Jönsson" w:date="2025-01-17T13:52:00Z" w16du:dateUtc="2025-01-17T02:52:00Z"/>
          <w:sz w:val="24"/>
          <w:szCs w:val="24"/>
        </w:rPr>
      </w:pPr>
      <w:del w:id="1649" w:author="Mathias Jönsson" w:date="2025-01-17T14:15:00Z" w16du:dateUtc="2025-01-17T03:15:00Z">
        <w:r w:rsidDel="004C1F22">
          <w:rPr>
            <w:sz w:val="24"/>
            <w:szCs w:val="24"/>
          </w:rPr>
          <w:delText>This work was supported by The Novo Nordisk Foundation (NNF) Center for Biosustainability (CfB) at the Technical University of Denmark (NNF20CC0035580)</w:delText>
        </w:r>
      </w:del>
    </w:p>
    <w:p w14:paraId="000000F7" w14:textId="77777777" w:rsidR="00641530" w:rsidDel="004C1F22" w:rsidRDefault="00641530">
      <w:pPr>
        <w:pStyle w:val="Heading2"/>
        <w:rPr>
          <w:del w:id="1650" w:author="Mathias Jönsson" w:date="2025-01-17T14:15:00Z" w16du:dateUtc="2025-01-17T03:15:00Z"/>
        </w:rPr>
        <w:pPrChange w:id="1651" w:author="Mathias Jönsson" w:date="2025-01-17T14:15:00Z" w16du:dateUtc="2025-01-17T03:15:00Z">
          <w:pPr/>
        </w:pPrChange>
      </w:pPr>
    </w:p>
    <w:p w14:paraId="5005F73C" w14:textId="4CDFF2FF" w:rsidR="00745121" w:rsidRPr="00745121" w:rsidDel="00745121" w:rsidRDefault="00000000">
      <w:pPr>
        <w:rPr>
          <w:moveFrom w:id="1652" w:author="Mathias Jönsson" w:date="2025-01-17T13:52:00Z" w16du:dateUtc="2025-01-17T02:52:00Z"/>
        </w:rPr>
        <w:pPrChange w:id="1653" w:author="Mathias Jönsson" w:date="2025-01-17T13:54:00Z" w16du:dateUtc="2025-01-17T02:54:00Z">
          <w:pPr>
            <w:pStyle w:val="Heading2"/>
          </w:pPr>
        </w:pPrChange>
      </w:pPr>
      <w:bookmarkStart w:id="1654" w:name="_heading=h.2bn6wsx" w:colFirst="0" w:colLast="0"/>
      <w:bookmarkEnd w:id="1654"/>
      <w:moveFromRangeStart w:id="1655" w:author="Mathias Jönsson" w:date="2025-01-17T13:52:00Z" w:name="move188014377"/>
      <w:moveFrom w:id="1656" w:author="Mathias Jönsson" w:date="2025-01-17T13:52:00Z" w16du:dateUtc="2025-01-17T02:52:00Z">
        <w:del w:id="1657" w:author="Mathias Jönsson" w:date="2025-01-18T09:06:00Z" w16du:dateUtc="2025-01-17T22:06:00Z">
          <w:r w:rsidDel="004E1CDA">
            <w:delText>Conflict of Interest</w:delText>
          </w:r>
        </w:del>
      </w:moveFrom>
    </w:p>
    <w:p w14:paraId="000000F9" w14:textId="28CF06C7" w:rsidR="00641530" w:rsidDel="00745121" w:rsidRDefault="00000000">
      <w:pPr>
        <w:pStyle w:val="Heading2"/>
        <w:rPr>
          <w:moveFrom w:id="1658" w:author="Mathias Jönsson" w:date="2025-01-17T13:52:00Z" w16du:dateUtc="2025-01-17T02:52:00Z"/>
          <w:sz w:val="24"/>
          <w:szCs w:val="24"/>
        </w:rPr>
        <w:pPrChange w:id="1659" w:author="Mathias Jönsson" w:date="2025-01-17T13:53:00Z" w16du:dateUtc="2025-01-17T02:53:00Z">
          <w:pPr/>
        </w:pPrChange>
      </w:pPr>
      <w:moveFrom w:id="1660" w:author="Mathias Jönsson" w:date="2025-01-17T13:52:00Z" w16du:dateUtc="2025-01-17T02:52:00Z">
        <w:r w:rsidDel="00745121">
          <w:rPr>
            <w:sz w:val="24"/>
            <w:szCs w:val="24"/>
          </w:rPr>
          <w:t>The authors declare no conflicts of interest</w:t>
        </w:r>
      </w:moveFrom>
    </w:p>
    <w:moveFromRangeEnd w:id="1655"/>
    <w:p w14:paraId="000000FA" w14:textId="77777777" w:rsidR="00641530" w:rsidRDefault="00641530">
      <w:pPr>
        <w:pStyle w:val="Heading2"/>
        <w:rPr>
          <w:sz w:val="24"/>
          <w:szCs w:val="24"/>
        </w:rPr>
        <w:pPrChange w:id="1661" w:author="Mathias Jönsson" w:date="2025-01-17T13:53:00Z" w16du:dateUtc="2025-01-17T02:53:00Z">
          <w:pPr/>
        </w:pPrChange>
      </w:pPr>
    </w:p>
    <w:p w14:paraId="000000FB" w14:textId="77777777" w:rsidR="00641530" w:rsidRDefault="00000000">
      <w:pPr>
        <w:pStyle w:val="Heading2"/>
        <w:spacing w:line="480" w:lineRule="auto"/>
        <w:rPr>
          <w:sz w:val="24"/>
          <w:szCs w:val="24"/>
        </w:rPr>
      </w:pPr>
      <w:bookmarkStart w:id="1662" w:name="_heading=h.qsh70q" w:colFirst="0" w:colLast="0"/>
      <w:bookmarkEnd w:id="1662"/>
      <w:r>
        <w:t>References</w:t>
      </w:r>
    </w:p>
    <w:p w14:paraId="000000FC" w14:textId="434F7B08" w:rsidR="00641530" w:rsidDel="003A7B96" w:rsidRDefault="00641530">
      <w:pPr>
        <w:rPr>
          <w:del w:id="1663" w:author="Mathias Jönsson" w:date="2025-01-17T13:20:00Z" w16du:dateUtc="2025-01-17T02:20:00Z"/>
          <w:sz w:val="24"/>
          <w:szCs w:val="24"/>
        </w:rPr>
      </w:pPr>
    </w:p>
    <w:p w14:paraId="04D91C74" w14:textId="77777777" w:rsidR="003A7B96" w:rsidRDefault="003A7B96">
      <w:pPr>
        <w:widowControl w:val="0"/>
        <w:pBdr>
          <w:top w:val="nil"/>
          <w:left w:val="nil"/>
          <w:bottom w:val="nil"/>
          <w:right w:val="nil"/>
          <w:between w:val="nil"/>
        </w:pBdr>
        <w:spacing w:line="240" w:lineRule="auto"/>
        <w:ind w:left="720" w:hanging="720"/>
        <w:rPr>
          <w:ins w:id="1664" w:author="Mathias Jönsson" w:date="2025-01-17T13:20:00Z" w16du:dateUtc="2025-01-17T02:20:00Z"/>
          <w:sz w:val="24"/>
          <w:szCs w:val="24"/>
        </w:rPr>
      </w:pPr>
    </w:p>
    <w:p w14:paraId="79EF25F3" w14:textId="77777777" w:rsidR="0092597E" w:rsidRDefault="003A7B96" w:rsidP="0092597E">
      <w:pPr>
        <w:pStyle w:val="Bibliography"/>
      </w:pPr>
      <w:r>
        <w:rPr>
          <w:sz w:val="24"/>
          <w:szCs w:val="24"/>
        </w:rPr>
        <w:fldChar w:fldCharType="begin"/>
      </w:r>
      <w:r w:rsidR="0092597E">
        <w:rPr>
          <w:sz w:val="24"/>
          <w:szCs w:val="24"/>
        </w:rPr>
        <w:instrText xml:space="preserve"> ADDIN ZOTERO_BIBL {"uncited":[],"omitted":[],"custom":[]} CSL_BIBLIOGRAPHY </w:instrText>
      </w:r>
      <w:r>
        <w:rPr>
          <w:sz w:val="24"/>
          <w:szCs w:val="24"/>
        </w:rPr>
        <w:fldChar w:fldCharType="separate"/>
      </w:r>
      <w:r w:rsidR="0092597E">
        <w:t>1.</w:t>
      </w:r>
      <w:r w:rsidR="0092597E">
        <w:tab/>
        <w:t>Hopwood, D.A. (2007). Streptomyces in Nature and Medicine: The Antibiotic Makers (Oxford University Press, USA).</w:t>
      </w:r>
    </w:p>
    <w:p w14:paraId="668FC4C6" w14:textId="77777777" w:rsidR="0092597E" w:rsidRDefault="0092597E" w:rsidP="0092597E">
      <w:pPr>
        <w:pStyle w:val="Bibliography"/>
      </w:pPr>
      <w:r>
        <w:t>2.</w:t>
      </w:r>
      <w:r>
        <w:tab/>
        <w:t xml:space="preserve">Katz, L., and Baltz, R.H. (2016). Natural product discovery: past, present, and future. J. Ind. </w:t>
      </w:r>
      <w:proofErr w:type="spellStart"/>
      <w:r>
        <w:t>Microbiol</w:t>
      </w:r>
      <w:proofErr w:type="spellEnd"/>
      <w:r>
        <w:t xml:space="preserve">. </w:t>
      </w:r>
      <w:proofErr w:type="spellStart"/>
      <w:r>
        <w:t>Biotechnol</w:t>
      </w:r>
      <w:proofErr w:type="spellEnd"/>
      <w:r>
        <w:t xml:space="preserve">. </w:t>
      </w:r>
      <w:r>
        <w:rPr>
          <w:i/>
          <w:iCs/>
        </w:rPr>
        <w:t>43</w:t>
      </w:r>
      <w:r>
        <w:t>, 155–176. https://doi.org/10.1007/s10295-015-1723-5.</w:t>
      </w:r>
    </w:p>
    <w:p w14:paraId="347CD68B" w14:textId="77777777" w:rsidR="0092597E" w:rsidRDefault="0092597E" w:rsidP="0092597E">
      <w:pPr>
        <w:pStyle w:val="Bibliography"/>
      </w:pPr>
      <w:r>
        <w:t>3.</w:t>
      </w:r>
      <w:r>
        <w:tab/>
        <w:t xml:space="preserve">Bentley, S.D., Chater, K.F., </w:t>
      </w:r>
      <w:proofErr w:type="spellStart"/>
      <w:r>
        <w:t>Cerdeño-Tárraga</w:t>
      </w:r>
      <w:proofErr w:type="spellEnd"/>
      <w:r>
        <w:t xml:space="preserve">, A.-M., Challis, G.L., Thomson, N.R., James, K.D., Harris, D.E., Quail, M.A., Kieser, H., Harper, D., et al. (2002). Complete genome sequence of the model actinomycete Streptomyces </w:t>
      </w:r>
      <w:proofErr w:type="spellStart"/>
      <w:r>
        <w:t>coelicolor</w:t>
      </w:r>
      <w:proofErr w:type="spellEnd"/>
      <w:r>
        <w:t xml:space="preserve"> A3(2). Nature </w:t>
      </w:r>
      <w:r>
        <w:rPr>
          <w:i/>
          <w:iCs/>
        </w:rPr>
        <w:t>417</w:t>
      </w:r>
      <w:r>
        <w:t>, 141–147. https://doi.org/10.1038/417141a.</w:t>
      </w:r>
    </w:p>
    <w:p w14:paraId="343F5A94" w14:textId="77777777" w:rsidR="0092597E" w:rsidRDefault="0092597E" w:rsidP="0092597E">
      <w:pPr>
        <w:pStyle w:val="Bibliography"/>
      </w:pPr>
      <w:r>
        <w:t>4.</w:t>
      </w:r>
      <w:r>
        <w:tab/>
        <w:t xml:space="preserve">Ohnishi, Y., Ishikawa, J., Hara, H., Suzuki, H., </w:t>
      </w:r>
      <w:proofErr w:type="spellStart"/>
      <w:r>
        <w:t>Ikenoya</w:t>
      </w:r>
      <w:proofErr w:type="spellEnd"/>
      <w:r>
        <w:t xml:space="preserve">, M., Ikeda, H., Yamashita, A., Hattori, M., and Horinouchi, S. (2008). Genome Sequence of the Streptomycin-Producing Microorganism </w:t>
      </w:r>
      <w:r>
        <w:rPr>
          <w:i/>
          <w:iCs/>
        </w:rPr>
        <w:t>Streptomyces griseus</w:t>
      </w:r>
      <w:r>
        <w:t xml:space="preserve"> IFO 13350. J. </w:t>
      </w:r>
      <w:proofErr w:type="spellStart"/>
      <w:r>
        <w:t>Bacteriol</w:t>
      </w:r>
      <w:proofErr w:type="spellEnd"/>
      <w:r>
        <w:t xml:space="preserve">. </w:t>
      </w:r>
      <w:r>
        <w:rPr>
          <w:i/>
          <w:iCs/>
        </w:rPr>
        <w:t>190</w:t>
      </w:r>
      <w:r>
        <w:t>, 4050–4060. https://doi.org/10.1128/JB.00204-08.</w:t>
      </w:r>
    </w:p>
    <w:p w14:paraId="7D82AF90" w14:textId="77777777" w:rsidR="0092597E" w:rsidRDefault="0092597E" w:rsidP="0092597E">
      <w:pPr>
        <w:pStyle w:val="Bibliography"/>
      </w:pPr>
      <w:r>
        <w:t>5.</w:t>
      </w:r>
      <w:r>
        <w:tab/>
        <w:t xml:space="preserve">Mohite, O.S., Jørgensen, T.S., Booth, T., </w:t>
      </w:r>
      <w:proofErr w:type="spellStart"/>
      <w:r>
        <w:t>Charusanti</w:t>
      </w:r>
      <w:proofErr w:type="spellEnd"/>
      <w:r>
        <w:t xml:space="preserve">, P., Phaneuf, P.V., Weber, T., and Palsson, B.O. (2024). Pangenome mining of the </w:t>
      </w:r>
      <w:r>
        <w:rPr>
          <w:i/>
          <w:iCs/>
        </w:rPr>
        <w:t>Streptomyces</w:t>
      </w:r>
      <w:r>
        <w:t xml:space="preserve"> genus redefines their biosynthetic potential. Preprint, https://doi.org/10.1101/2024.02.20.581055 https://doi.org/10.1101/2024.02.20.581055.</w:t>
      </w:r>
    </w:p>
    <w:p w14:paraId="19961250" w14:textId="77777777" w:rsidR="0092597E" w:rsidRDefault="0092597E" w:rsidP="0092597E">
      <w:pPr>
        <w:pStyle w:val="Bibliography"/>
      </w:pPr>
      <w:r>
        <w:t>6.</w:t>
      </w:r>
      <w:r>
        <w:tab/>
      </w:r>
      <w:proofErr w:type="spellStart"/>
      <w:r>
        <w:t>Scherlach</w:t>
      </w:r>
      <w:proofErr w:type="spellEnd"/>
      <w:r>
        <w:t xml:space="preserve">, K., and Hertweck, C. (2009). Triggering cryptic natural product biosynthesis in microorganisms. Org. </w:t>
      </w:r>
      <w:proofErr w:type="spellStart"/>
      <w:r>
        <w:t>Biomol</w:t>
      </w:r>
      <w:proofErr w:type="spellEnd"/>
      <w:r>
        <w:t xml:space="preserve">. Chem. </w:t>
      </w:r>
      <w:r>
        <w:rPr>
          <w:i/>
          <w:iCs/>
        </w:rPr>
        <w:t>7</w:t>
      </w:r>
      <w:r>
        <w:t>, 1753. https://doi.org/10.1039/b821578b.</w:t>
      </w:r>
    </w:p>
    <w:p w14:paraId="2D49493A" w14:textId="77777777" w:rsidR="0092597E" w:rsidRDefault="0092597E" w:rsidP="0092597E">
      <w:pPr>
        <w:pStyle w:val="Bibliography"/>
      </w:pPr>
      <w:r>
        <w:t>7.</w:t>
      </w:r>
      <w:r>
        <w:tab/>
      </w:r>
      <w:proofErr w:type="spellStart"/>
      <w:r>
        <w:t>Hoskisson</w:t>
      </w:r>
      <w:proofErr w:type="spellEnd"/>
      <w:r>
        <w:t xml:space="preserve">, P.A., and </w:t>
      </w:r>
      <w:proofErr w:type="spellStart"/>
      <w:r>
        <w:t>Seipke</w:t>
      </w:r>
      <w:proofErr w:type="spellEnd"/>
      <w:r>
        <w:t xml:space="preserve">, R.F. (2020). Cryptic or Silent? The Known Unknowns, Unknown Knowns, and Unknown Unknowns of Secondary Metabolism. mBio </w:t>
      </w:r>
      <w:r>
        <w:rPr>
          <w:i/>
          <w:iCs/>
        </w:rPr>
        <w:t>11</w:t>
      </w:r>
      <w:r>
        <w:t>, e02642-20. https://doi.org/10.1128/mBio.02642-20.</w:t>
      </w:r>
    </w:p>
    <w:p w14:paraId="6F8AF874" w14:textId="77777777" w:rsidR="0092597E" w:rsidRDefault="0092597E" w:rsidP="0092597E">
      <w:pPr>
        <w:pStyle w:val="Bibliography"/>
      </w:pPr>
      <w:r>
        <w:lastRenderedPageBreak/>
        <w:t>8.</w:t>
      </w:r>
      <w:r>
        <w:tab/>
        <w:t xml:space="preserve">Ikeda, H., Ishikawa, J., Hanamoto, A., </w:t>
      </w:r>
      <w:proofErr w:type="spellStart"/>
      <w:r>
        <w:t>Shinose</w:t>
      </w:r>
      <w:proofErr w:type="spellEnd"/>
      <w:r>
        <w:t xml:space="preserve">, M., Kikuchi, H., Shiba, T., Sakaki, Y., Hattori, M., and </w:t>
      </w:r>
      <w:proofErr w:type="spellStart"/>
      <w:r>
        <w:t>Ōmura</w:t>
      </w:r>
      <w:proofErr w:type="spellEnd"/>
      <w:r>
        <w:t xml:space="preserve">, S. (2003). Complete genome sequence and comparative analysis of the industrial microorganism Streptomyces </w:t>
      </w:r>
      <w:proofErr w:type="spellStart"/>
      <w:r>
        <w:t>avermitilis</w:t>
      </w:r>
      <w:proofErr w:type="spellEnd"/>
      <w:r>
        <w:t xml:space="preserve">. Nat. </w:t>
      </w:r>
      <w:proofErr w:type="spellStart"/>
      <w:r>
        <w:t>Biotechnol</w:t>
      </w:r>
      <w:proofErr w:type="spellEnd"/>
      <w:r>
        <w:t xml:space="preserve">. </w:t>
      </w:r>
      <w:r>
        <w:rPr>
          <w:i/>
          <w:iCs/>
        </w:rPr>
        <w:t>21</w:t>
      </w:r>
      <w:r>
        <w:t>, 526–531. https://doi.org/10.1038/nbt820.</w:t>
      </w:r>
    </w:p>
    <w:p w14:paraId="416A77CC" w14:textId="77777777" w:rsidR="0092597E" w:rsidRDefault="0092597E" w:rsidP="0092597E">
      <w:pPr>
        <w:pStyle w:val="Bibliography"/>
      </w:pPr>
      <w:r>
        <w:t>9.</w:t>
      </w:r>
      <w:r>
        <w:tab/>
        <w:t xml:space="preserve">Ward, A., and Allenby, N. (2018). Genome mining for the search and discovery of bioactive compounds: The Streptomyces paradigm. FEMS </w:t>
      </w:r>
      <w:proofErr w:type="spellStart"/>
      <w:r>
        <w:t>Microbiol</w:t>
      </w:r>
      <w:proofErr w:type="spellEnd"/>
      <w:r>
        <w:t>. Lett. https://doi.org/10.1093/femsle/fny240.</w:t>
      </w:r>
    </w:p>
    <w:p w14:paraId="2C82981D" w14:textId="77777777" w:rsidR="0092597E" w:rsidRDefault="0092597E" w:rsidP="0092597E">
      <w:pPr>
        <w:pStyle w:val="Bibliography"/>
      </w:pPr>
      <w:r>
        <w:t>10.</w:t>
      </w:r>
      <w:r>
        <w:tab/>
        <w:t>Romero-Rodríguez, A., Maldonado-Carmona, N., Ruiz-</w:t>
      </w:r>
      <w:proofErr w:type="spellStart"/>
      <w:r>
        <w:t>Villafán</w:t>
      </w:r>
      <w:proofErr w:type="spellEnd"/>
      <w:r>
        <w:t xml:space="preserve">, B., Koirala, N., Rocha, D., and Sánchez, S. (2018). Interplay between carbon, nitrogen and phosphate utilization in the control of secondary metabolite production in Streptomyces. Antonie Van Leeuwenhoek </w:t>
      </w:r>
      <w:r>
        <w:rPr>
          <w:i/>
          <w:iCs/>
        </w:rPr>
        <w:t>111</w:t>
      </w:r>
      <w:r>
        <w:t>, 761–781. https://doi.org/10.1007/s10482-018-1073-1.</w:t>
      </w:r>
    </w:p>
    <w:p w14:paraId="2912638F" w14:textId="77777777" w:rsidR="0092597E" w:rsidRDefault="0092597E" w:rsidP="0092597E">
      <w:pPr>
        <w:pStyle w:val="Bibliography"/>
      </w:pPr>
      <w:r>
        <w:t>11.</w:t>
      </w:r>
      <w:r>
        <w:tab/>
        <w:t xml:space="preserve">Van Der </w:t>
      </w:r>
      <w:proofErr w:type="spellStart"/>
      <w:r>
        <w:t>Heul</w:t>
      </w:r>
      <w:proofErr w:type="spellEnd"/>
      <w:r>
        <w:t xml:space="preserve">, H.U., Bilyk, B.L., McDowall, K.J., </w:t>
      </w:r>
      <w:proofErr w:type="spellStart"/>
      <w:r>
        <w:t>Seipke</w:t>
      </w:r>
      <w:proofErr w:type="spellEnd"/>
      <w:r>
        <w:t xml:space="preserve">, R.F., and Van Wezel, G.P. (2018). Regulation of antibiotic production in Actinobacteria: new perspectives from the post-genomic era. Nat. Prod. Rep. </w:t>
      </w:r>
      <w:r>
        <w:rPr>
          <w:i/>
          <w:iCs/>
        </w:rPr>
        <w:t>35</w:t>
      </w:r>
      <w:r>
        <w:t>, 575–604. https://doi.org/10.1039/C8NP00012C.</w:t>
      </w:r>
    </w:p>
    <w:p w14:paraId="41822251" w14:textId="77777777" w:rsidR="0092597E" w:rsidRDefault="0092597E" w:rsidP="0092597E">
      <w:pPr>
        <w:pStyle w:val="Bibliography"/>
      </w:pPr>
      <w:r>
        <w:t>12.</w:t>
      </w:r>
      <w:r>
        <w:tab/>
        <w:t xml:space="preserve">Wei, J., He, L., and Niu, G. (2018). Regulation of antibiotic biosynthesis in actinomycetes: Perspectives and challenges. Synth. Syst. </w:t>
      </w:r>
      <w:proofErr w:type="spellStart"/>
      <w:r>
        <w:t>Biotechnol</w:t>
      </w:r>
      <w:proofErr w:type="spellEnd"/>
      <w:r>
        <w:t xml:space="preserve">. </w:t>
      </w:r>
      <w:r>
        <w:rPr>
          <w:i/>
          <w:iCs/>
        </w:rPr>
        <w:t>3</w:t>
      </w:r>
      <w:r>
        <w:t>, 229–235. https://doi.org/10.1016/j.synbio.2018.10.005.</w:t>
      </w:r>
    </w:p>
    <w:p w14:paraId="386B4E33" w14:textId="77777777" w:rsidR="0092597E" w:rsidRDefault="0092597E" w:rsidP="0092597E">
      <w:pPr>
        <w:pStyle w:val="Bibliography"/>
      </w:pPr>
      <w:r>
        <w:t>13.</w:t>
      </w:r>
      <w:r>
        <w:tab/>
        <w:t xml:space="preserve">Palazzotto, E., Tong, Y., Lee, S.Y., and Weber, T. (2019). Synthetic biology and metabolic engineering of actinomycetes for natural product discovery. </w:t>
      </w:r>
      <w:proofErr w:type="spellStart"/>
      <w:r>
        <w:t>Biotechnol</w:t>
      </w:r>
      <w:proofErr w:type="spellEnd"/>
      <w:r>
        <w:t xml:space="preserve">. Adv. </w:t>
      </w:r>
      <w:r>
        <w:rPr>
          <w:i/>
          <w:iCs/>
        </w:rPr>
        <w:t>37</w:t>
      </w:r>
      <w:r>
        <w:t>, 107366. https://doi.org/10.1016/j.biotechadv.2019.03.005.</w:t>
      </w:r>
    </w:p>
    <w:p w14:paraId="07A3CD07" w14:textId="77777777" w:rsidR="0092597E" w:rsidRDefault="0092597E" w:rsidP="0092597E">
      <w:pPr>
        <w:pStyle w:val="Bibliography"/>
      </w:pPr>
      <w:r>
        <w:t>14.</w:t>
      </w:r>
      <w:r>
        <w:tab/>
        <w:t xml:space="preserve">Baltz, R.H. (2010). Streptomyces and Saccharopolyspora </w:t>
      </w:r>
      <w:proofErr w:type="gramStart"/>
      <w:r>
        <w:t>hosts</w:t>
      </w:r>
      <w:proofErr w:type="gramEnd"/>
      <w:r>
        <w:t xml:space="preserve"> for heterologous expression of secondary metabolite gene clusters. J. Ind. </w:t>
      </w:r>
      <w:proofErr w:type="spellStart"/>
      <w:r>
        <w:t>Microbiol</w:t>
      </w:r>
      <w:proofErr w:type="spellEnd"/>
      <w:r>
        <w:t xml:space="preserve">. </w:t>
      </w:r>
      <w:proofErr w:type="spellStart"/>
      <w:r>
        <w:t>Biotechnol</w:t>
      </w:r>
      <w:proofErr w:type="spellEnd"/>
      <w:r>
        <w:t xml:space="preserve">. </w:t>
      </w:r>
      <w:r>
        <w:rPr>
          <w:i/>
          <w:iCs/>
        </w:rPr>
        <w:t>37</w:t>
      </w:r>
      <w:r>
        <w:t>, 759–772. https://doi.org/10.1007/s10295-010-0730-9.</w:t>
      </w:r>
    </w:p>
    <w:p w14:paraId="31FD387F" w14:textId="77777777" w:rsidR="0092597E" w:rsidRDefault="0092597E" w:rsidP="0092597E">
      <w:pPr>
        <w:pStyle w:val="Bibliography"/>
      </w:pPr>
      <w:r>
        <w:t>15.</w:t>
      </w:r>
      <w:r>
        <w:tab/>
        <w:t xml:space="preserve">Bilyk, O., </w:t>
      </w:r>
      <w:proofErr w:type="spellStart"/>
      <w:r>
        <w:t>Sekurova</w:t>
      </w:r>
      <w:proofErr w:type="spellEnd"/>
      <w:r>
        <w:t xml:space="preserve">, O.N., </w:t>
      </w:r>
      <w:proofErr w:type="spellStart"/>
      <w:r>
        <w:t>Zotchev</w:t>
      </w:r>
      <w:proofErr w:type="spellEnd"/>
      <w:r>
        <w:t xml:space="preserve">, S.B., and </w:t>
      </w:r>
      <w:proofErr w:type="spellStart"/>
      <w:r>
        <w:t>Luzhetskyy</w:t>
      </w:r>
      <w:proofErr w:type="spellEnd"/>
      <w:r>
        <w:t xml:space="preserve">, A. (2016). Cloning and Heterologous Expression of the </w:t>
      </w:r>
      <w:proofErr w:type="spellStart"/>
      <w:r>
        <w:t>Grecocycline</w:t>
      </w:r>
      <w:proofErr w:type="spellEnd"/>
      <w:r>
        <w:t xml:space="preserve"> Biosynthetic Gene Cluster. PLOS ONE </w:t>
      </w:r>
      <w:r>
        <w:rPr>
          <w:i/>
          <w:iCs/>
        </w:rPr>
        <w:t>11</w:t>
      </w:r>
      <w:r>
        <w:t>, e0158682. https://doi.org/10.1371/journal.pone.0158682.</w:t>
      </w:r>
    </w:p>
    <w:p w14:paraId="5A6D2764" w14:textId="77777777" w:rsidR="0092597E" w:rsidRDefault="0092597E" w:rsidP="0092597E">
      <w:pPr>
        <w:pStyle w:val="Bibliography"/>
      </w:pPr>
      <w:r>
        <w:t>16.</w:t>
      </w:r>
      <w:r>
        <w:tab/>
        <w:t xml:space="preserve">Chen, Y., Wendt-Pienkowski, E., and Shen, B. (2008). Identification and Utility of FdmR1 as a </w:t>
      </w:r>
      <w:r>
        <w:rPr>
          <w:i/>
          <w:iCs/>
        </w:rPr>
        <w:t>Streptomyces</w:t>
      </w:r>
      <w:r>
        <w:t xml:space="preserve"> Antibiotic Regulatory Protein Activator for </w:t>
      </w:r>
      <w:proofErr w:type="spellStart"/>
      <w:r>
        <w:t>Fredericamycin</w:t>
      </w:r>
      <w:proofErr w:type="spellEnd"/>
      <w:r>
        <w:t xml:space="preserve"> Production in </w:t>
      </w:r>
      <w:r>
        <w:rPr>
          <w:i/>
          <w:iCs/>
        </w:rPr>
        <w:t>Streptomyces griseus</w:t>
      </w:r>
      <w:r>
        <w:t xml:space="preserve"> ATCC 49344 and Heterologous Hosts. J. </w:t>
      </w:r>
      <w:proofErr w:type="spellStart"/>
      <w:r>
        <w:t>Bacteriol</w:t>
      </w:r>
      <w:proofErr w:type="spellEnd"/>
      <w:r>
        <w:t xml:space="preserve">. </w:t>
      </w:r>
      <w:r>
        <w:rPr>
          <w:i/>
          <w:iCs/>
        </w:rPr>
        <w:t>190</w:t>
      </w:r>
      <w:r>
        <w:t>, 5587–5596. https://doi.org/10.1128/JB.00592-08.</w:t>
      </w:r>
    </w:p>
    <w:p w14:paraId="288D1D91" w14:textId="77777777" w:rsidR="0092597E" w:rsidRDefault="0092597E" w:rsidP="0092597E">
      <w:pPr>
        <w:pStyle w:val="Bibliography"/>
      </w:pPr>
      <w:r>
        <w:t>17.</w:t>
      </w:r>
      <w:r>
        <w:tab/>
      </w:r>
      <w:proofErr w:type="spellStart"/>
      <w:r>
        <w:t>Gullón</w:t>
      </w:r>
      <w:proofErr w:type="spellEnd"/>
      <w:r>
        <w:t xml:space="preserve">, S., Olano, C., Abdelfattah, M.S., Braña, A.F., Rohr, J., Méndez, C., and Salas, J.A. (2006). Isolation, Characterization, and Heterologous Expression of the Biosynthesis Gene Cluster for the Antitumor Anthracycline </w:t>
      </w:r>
      <w:proofErr w:type="spellStart"/>
      <w:r>
        <w:t>Steffimycin</w:t>
      </w:r>
      <w:proofErr w:type="spellEnd"/>
      <w:r>
        <w:t xml:space="preserve">. Appl. Environ. </w:t>
      </w:r>
      <w:proofErr w:type="spellStart"/>
      <w:r>
        <w:t>Microbiol</w:t>
      </w:r>
      <w:proofErr w:type="spellEnd"/>
      <w:r>
        <w:t xml:space="preserve">. </w:t>
      </w:r>
      <w:r>
        <w:rPr>
          <w:i/>
          <w:iCs/>
        </w:rPr>
        <w:t>72</w:t>
      </w:r>
      <w:r>
        <w:t>, 4172–4183. https://doi.org/10.1128/AEM.00734-06.</w:t>
      </w:r>
    </w:p>
    <w:p w14:paraId="48B40F47" w14:textId="77777777" w:rsidR="0092597E" w:rsidRDefault="0092597E" w:rsidP="0092597E">
      <w:pPr>
        <w:pStyle w:val="Bibliography"/>
      </w:pPr>
      <w:r>
        <w:t>18.</w:t>
      </w:r>
      <w:r>
        <w:tab/>
        <w:t xml:space="preserve">Huang, S., Zhao, Y., Qin, Z., Wang, X., Onega, M., Chen, L., He, J., Yu, Y., and Deng, H. (2011). Identification and heterologous expression of the biosynthetic gene cluster for </w:t>
      </w:r>
      <w:proofErr w:type="spellStart"/>
      <w:r>
        <w:t>holomycin</w:t>
      </w:r>
      <w:proofErr w:type="spellEnd"/>
      <w:r>
        <w:t xml:space="preserve"> produced by Streptomyces </w:t>
      </w:r>
      <w:proofErr w:type="spellStart"/>
      <w:r>
        <w:t>clavuligerus</w:t>
      </w:r>
      <w:proofErr w:type="spellEnd"/>
      <w:r>
        <w:t xml:space="preserve">. Process </w:t>
      </w:r>
      <w:proofErr w:type="spellStart"/>
      <w:r>
        <w:t>Biochem</w:t>
      </w:r>
      <w:proofErr w:type="spellEnd"/>
      <w:r>
        <w:t xml:space="preserve">. </w:t>
      </w:r>
      <w:r>
        <w:rPr>
          <w:i/>
          <w:iCs/>
        </w:rPr>
        <w:t>46</w:t>
      </w:r>
      <w:r>
        <w:t>, 811–816. https://doi.org/10.1016/j.procbio.2010.11.024.</w:t>
      </w:r>
    </w:p>
    <w:p w14:paraId="3EBAFB33" w14:textId="77777777" w:rsidR="0092597E" w:rsidRDefault="0092597E" w:rsidP="0092597E">
      <w:pPr>
        <w:pStyle w:val="Bibliography"/>
      </w:pPr>
      <w:r>
        <w:t>19.</w:t>
      </w:r>
      <w:r>
        <w:tab/>
      </w:r>
      <w:proofErr w:type="spellStart"/>
      <w:r>
        <w:t>Myronovskyi</w:t>
      </w:r>
      <w:proofErr w:type="spellEnd"/>
      <w:r>
        <w:t xml:space="preserve">, M., </w:t>
      </w:r>
      <w:proofErr w:type="spellStart"/>
      <w:r>
        <w:t>Brötz</w:t>
      </w:r>
      <w:proofErr w:type="spellEnd"/>
      <w:r>
        <w:t xml:space="preserve">, E., Rosenkränzer, B., Manderscheid, N., </w:t>
      </w:r>
      <w:proofErr w:type="spellStart"/>
      <w:r>
        <w:t>Tokovenko</w:t>
      </w:r>
      <w:proofErr w:type="spellEnd"/>
      <w:r>
        <w:t xml:space="preserve">, B., </w:t>
      </w:r>
      <w:proofErr w:type="spellStart"/>
      <w:r>
        <w:t>Rebets</w:t>
      </w:r>
      <w:proofErr w:type="spellEnd"/>
      <w:r>
        <w:t xml:space="preserve">, Y., and </w:t>
      </w:r>
      <w:proofErr w:type="spellStart"/>
      <w:r>
        <w:t>Luzhetskyy</w:t>
      </w:r>
      <w:proofErr w:type="spellEnd"/>
      <w:r>
        <w:t xml:space="preserve">, A. (2016). Generation of new compounds through unbalanced transcription of landomycin A cluster. Appl. </w:t>
      </w:r>
      <w:proofErr w:type="spellStart"/>
      <w:r>
        <w:t>Microbiol</w:t>
      </w:r>
      <w:proofErr w:type="spellEnd"/>
      <w:r>
        <w:t xml:space="preserve">. </w:t>
      </w:r>
      <w:proofErr w:type="spellStart"/>
      <w:r>
        <w:t>Biotechnol</w:t>
      </w:r>
      <w:proofErr w:type="spellEnd"/>
      <w:r>
        <w:t xml:space="preserve">. </w:t>
      </w:r>
      <w:r>
        <w:rPr>
          <w:i/>
          <w:iCs/>
        </w:rPr>
        <w:t>100</w:t>
      </w:r>
      <w:r>
        <w:t>, 9175–9186. https://doi.org/10.1007/s00253-016-7721-3.</w:t>
      </w:r>
    </w:p>
    <w:p w14:paraId="2643964A" w14:textId="77777777" w:rsidR="0092597E" w:rsidRDefault="0092597E" w:rsidP="0092597E">
      <w:pPr>
        <w:pStyle w:val="Bibliography"/>
      </w:pPr>
      <w:r>
        <w:lastRenderedPageBreak/>
        <w:t>20.</w:t>
      </w:r>
      <w:r>
        <w:tab/>
      </w:r>
      <w:proofErr w:type="spellStart"/>
      <w:r>
        <w:t>Myronovskyi</w:t>
      </w:r>
      <w:proofErr w:type="spellEnd"/>
      <w:r>
        <w:t xml:space="preserve">, M., Rosenkränzer, B., </w:t>
      </w:r>
      <w:proofErr w:type="spellStart"/>
      <w:r>
        <w:t>Nadmid</w:t>
      </w:r>
      <w:proofErr w:type="spellEnd"/>
      <w:r>
        <w:t xml:space="preserve">, S., </w:t>
      </w:r>
      <w:proofErr w:type="spellStart"/>
      <w:r>
        <w:t>Pujic</w:t>
      </w:r>
      <w:proofErr w:type="spellEnd"/>
      <w:r>
        <w:t xml:space="preserve">, P., Normand, P., and </w:t>
      </w:r>
      <w:proofErr w:type="spellStart"/>
      <w:r>
        <w:t>Luzhetskyy</w:t>
      </w:r>
      <w:proofErr w:type="spellEnd"/>
      <w:r>
        <w:t xml:space="preserve">, A. (2018). Generation of a cluster-free Streptomyces albus chassis strains for improved heterologous expression of secondary metabolite clusters. </w:t>
      </w:r>
      <w:proofErr w:type="spellStart"/>
      <w:r>
        <w:t>Metab</w:t>
      </w:r>
      <w:proofErr w:type="spellEnd"/>
      <w:r>
        <w:t xml:space="preserve">. Eng. </w:t>
      </w:r>
      <w:r>
        <w:rPr>
          <w:i/>
          <w:iCs/>
        </w:rPr>
        <w:t>49</w:t>
      </w:r>
      <w:r>
        <w:t>, 316–324. https://doi.org/10.1016/j.ymben.2018.09.004.</w:t>
      </w:r>
    </w:p>
    <w:p w14:paraId="09E968A8" w14:textId="77777777" w:rsidR="0092597E" w:rsidRDefault="0092597E" w:rsidP="0092597E">
      <w:pPr>
        <w:pStyle w:val="Bibliography"/>
      </w:pPr>
      <w:r>
        <w:t>21.</w:t>
      </w:r>
      <w:r>
        <w:tab/>
        <w:t xml:space="preserve">Dolya, B., </w:t>
      </w:r>
      <w:proofErr w:type="spellStart"/>
      <w:r>
        <w:t>Hryhorieva</w:t>
      </w:r>
      <w:proofErr w:type="spellEnd"/>
      <w:r>
        <w:t xml:space="preserve">, O., </w:t>
      </w:r>
      <w:proofErr w:type="spellStart"/>
      <w:r>
        <w:t>Sorochynska</w:t>
      </w:r>
      <w:proofErr w:type="spellEnd"/>
      <w:r>
        <w:t xml:space="preserve">, K., </w:t>
      </w:r>
      <w:proofErr w:type="spellStart"/>
      <w:r>
        <w:t>Lopatniuk</w:t>
      </w:r>
      <w:proofErr w:type="spellEnd"/>
      <w:r>
        <w:t xml:space="preserve">, M., </w:t>
      </w:r>
      <w:proofErr w:type="spellStart"/>
      <w:r>
        <w:t>Ostash</w:t>
      </w:r>
      <w:proofErr w:type="spellEnd"/>
      <w:r>
        <w:t xml:space="preserve">, I., </w:t>
      </w:r>
      <w:proofErr w:type="spellStart"/>
      <w:r>
        <w:t>Tseduliak</w:t>
      </w:r>
      <w:proofErr w:type="spellEnd"/>
      <w:r>
        <w:t xml:space="preserve">, V.-M., Sterndorff, E.B., Jørgensen, T.S., Gren, T., </w:t>
      </w:r>
      <w:proofErr w:type="spellStart"/>
      <w:r>
        <w:t>Dacyuk</w:t>
      </w:r>
      <w:proofErr w:type="spellEnd"/>
      <w:r>
        <w:t xml:space="preserve">, Y., et al. (2023). Properties of Multidrug-Resistant Mutants Derived from Heterologous Expression Chassis Strain Streptomyces </w:t>
      </w:r>
      <w:proofErr w:type="spellStart"/>
      <w:r>
        <w:t>albidoflavus</w:t>
      </w:r>
      <w:proofErr w:type="spellEnd"/>
      <w:r>
        <w:t xml:space="preserve"> J1074. Microorganisms </w:t>
      </w:r>
      <w:r>
        <w:rPr>
          <w:i/>
          <w:iCs/>
        </w:rPr>
        <w:t>11</w:t>
      </w:r>
      <w:r>
        <w:t>, 1176. https://doi.org/10.3390/microorganisms11051176.</w:t>
      </w:r>
    </w:p>
    <w:p w14:paraId="5A60AB5A" w14:textId="77777777" w:rsidR="0092597E" w:rsidRDefault="0092597E" w:rsidP="0092597E">
      <w:pPr>
        <w:pStyle w:val="Bibliography"/>
      </w:pPr>
      <w:r>
        <w:t>22.</w:t>
      </w:r>
      <w:r>
        <w:tab/>
      </w:r>
      <w:proofErr w:type="spellStart"/>
      <w:r>
        <w:t>Gummerlich</w:t>
      </w:r>
      <w:proofErr w:type="spellEnd"/>
      <w:r>
        <w:t xml:space="preserve">, N., Manderscheid, N., </w:t>
      </w:r>
      <w:proofErr w:type="spellStart"/>
      <w:r>
        <w:t>Rebets</w:t>
      </w:r>
      <w:proofErr w:type="spellEnd"/>
      <w:r>
        <w:t xml:space="preserve">, Y., </w:t>
      </w:r>
      <w:proofErr w:type="spellStart"/>
      <w:r>
        <w:t>Myronovskyi</w:t>
      </w:r>
      <w:proofErr w:type="spellEnd"/>
      <w:r>
        <w:t xml:space="preserve">, M., Gläser, L., Kuhl, M., Wittmann, C., and </w:t>
      </w:r>
      <w:proofErr w:type="spellStart"/>
      <w:r>
        <w:t>Luzhetskyy</w:t>
      </w:r>
      <w:proofErr w:type="spellEnd"/>
      <w:r>
        <w:t xml:space="preserve">, A. (2021). Engineering the precursor pool to modulate the production of </w:t>
      </w:r>
      <w:proofErr w:type="spellStart"/>
      <w:r>
        <w:t>pamamycins</w:t>
      </w:r>
      <w:proofErr w:type="spellEnd"/>
      <w:r>
        <w:t xml:space="preserve"> in the heterologous host S. albus J1074. </w:t>
      </w:r>
      <w:proofErr w:type="spellStart"/>
      <w:r>
        <w:t>Metab</w:t>
      </w:r>
      <w:proofErr w:type="spellEnd"/>
      <w:r>
        <w:t xml:space="preserve">. Eng. </w:t>
      </w:r>
      <w:r>
        <w:rPr>
          <w:i/>
          <w:iCs/>
        </w:rPr>
        <w:t>67</w:t>
      </w:r>
      <w:r>
        <w:t>, 11–18. https://doi.org/10.1016/j.ymben.2021.05.004.</w:t>
      </w:r>
    </w:p>
    <w:p w14:paraId="499A8FFC" w14:textId="77777777" w:rsidR="0092597E" w:rsidRDefault="0092597E" w:rsidP="0092597E">
      <w:pPr>
        <w:pStyle w:val="Bibliography"/>
      </w:pPr>
      <w:r>
        <w:t>23.</w:t>
      </w:r>
      <w:r>
        <w:tab/>
        <w:t xml:space="preserve">Li, X., Guo, R., Luan, J., Fu, J., Zhang, Y., and Wang, H. (2023). Improving </w:t>
      </w:r>
      <w:proofErr w:type="spellStart"/>
      <w:r>
        <w:t>spinosad</w:t>
      </w:r>
      <w:proofErr w:type="spellEnd"/>
      <w:r>
        <w:t xml:space="preserve"> production by tuning expressions of the </w:t>
      </w:r>
      <w:proofErr w:type="spellStart"/>
      <w:r>
        <w:t>forosamine</w:t>
      </w:r>
      <w:proofErr w:type="spellEnd"/>
      <w:r>
        <w:t xml:space="preserve"> methyltransferase and the </w:t>
      </w:r>
      <w:proofErr w:type="spellStart"/>
      <w:r>
        <w:t>forosaminyl</w:t>
      </w:r>
      <w:proofErr w:type="spellEnd"/>
      <w:r>
        <w:t xml:space="preserve"> transferase to reduce undesired </w:t>
      </w:r>
      <w:proofErr w:type="gramStart"/>
      <w:r>
        <w:t>less</w:t>
      </w:r>
      <w:proofErr w:type="gramEnd"/>
      <w:r>
        <w:t xml:space="preserve"> active byproducts in the heterologous host Streptomyces albus J1074. </w:t>
      </w:r>
      <w:proofErr w:type="spellStart"/>
      <w:r>
        <w:t>Microb</w:t>
      </w:r>
      <w:proofErr w:type="spellEnd"/>
      <w:r>
        <w:t xml:space="preserve">. Cell Factories </w:t>
      </w:r>
      <w:r>
        <w:rPr>
          <w:i/>
          <w:iCs/>
        </w:rPr>
        <w:t>22</w:t>
      </w:r>
      <w:r>
        <w:t>, 15. https://doi.org/10.1186/s12934-023-02023-3.</w:t>
      </w:r>
    </w:p>
    <w:p w14:paraId="49928CCA" w14:textId="77777777" w:rsidR="0092597E" w:rsidRDefault="0092597E" w:rsidP="0092597E">
      <w:pPr>
        <w:pStyle w:val="Bibliography"/>
      </w:pPr>
      <w:r>
        <w:t>24.</w:t>
      </w:r>
      <w:r>
        <w:tab/>
      </w:r>
      <w:proofErr w:type="spellStart"/>
      <w:r>
        <w:t>Zaburannyi</w:t>
      </w:r>
      <w:proofErr w:type="spellEnd"/>
      <w:r>
        <w:t xml:space="preserve">, N., </w:t>
      </w:r>
      <w:proofErr w:type="spellStart"/>
      <w:r>
        <w:t>Rabyk</w:t>
      </w:r>
      <w:proofErr w:type="spellEnd"/>
      <w:r>
        <w:t xml:space="preserve">, M., </w:t>
      </w:r>
      <w:proofErr w:type="spellStart"/>
      <w:r>
        <w:t>Ostash</w:t>
      </w:r>
      <w:proofErr w:type="spellEnd"/>
      <w:r>
        <w:t xml:space="preserve">, B., Fedorenko, V., and </w:t>
      </w:r>
      <w:proofErr w:type="spellStart"/>
      <w:r>
        <w:t>Luzhetskyy</w:t>
      </w:r>
      <w:proofErr w:type="spellEnd"/>
      <w:r>
        <w:t xml:space="preserve">, A. (2014). Insights into naturally </w:t>
      </w:r>
      <w:proofErr w:type="spellStart"/>
      <w:r>
        <w:t>minimised</w:t>
      </w:r>
      <w:proofErr w:type="spellEnd"/>
      <w:r>
        <w:t xml:space="preserve"> Streptomyces albus J1074 genome. BMC Genomics </w:t>
      </w:r>
      <w:r>
        <w:rPr>
          <w:i/>
          <w:iCs/>
        </w:rPr>
        <w:t>15</w:t>
      </w:r>
      <w:r>
        <w:t>, 97. https://doi.org/10.1186/1471-2164-15-97.</w:t>
      </w:r>
    </w:p>
    <w:p w14:paraId="162FFDD9" w14:textId="77777777" w:rsidR="0092597E" w:rsidRDefault="0092597E" w:rsidP="0092597E">
      <w:pPr>
        <w:pStyle w:val="Bibliography"/>
      </w:pPr>
      <w:r>
        <w:t>25.</w:t>
      </w:r>
      <w:r>
        <w:tab/>
        <w:t xml:space="preserve">Kong, W., Vanderburg, C.R., </w:t>
      </w:r>
      <w:proofErr w:type="spellStart"/>
      <w:r>
        <w:t>Gunshin</w:t>
      </w:r>
      <w:proofErr w:type="spellEnd"/>
      <w:r>
        <w:t xml:space="preserve">, H., Rogers, J.T., and Huang, X. (2008). A Review of Independent Component Analysis Application to Microarray Gene Expression Data. </w:t>
      </w:r>
      <w:proofErr w:type="spellStart"/>
      <w:r>
        <w:t>BioTechniques</w:t>
      </w:r>
      <w:proofErr w:type="spellEnd"/>
      <w:r>
        <w:t xml:space="preserve"> </w:t>
      </w:r>
      <w:r>
        <w:rPr>
          <w:i/>
          <w:iCs/>
        </w:rPr>
        <w:t>45</w:t>
      </w:r>
      <w:r>
        <w:t>, 501–520. https://doi.org/10.2144/000112950.</w:t>
      </w:r>
    </w:p>
    <w:p w14:paraId="4A2A26DA" w14:textId="77777777" w:rsidR="0092597E" w:rsidRDefault="0092597E" w:rsidP="0092597E">
      <w:pPr>
        <w:pStyle w:val="Bibliography"/>
      </w:pPr>
      <w:r>
        <w:t>26.</w:t>
      </w:r>
      <w:r>
        <w:tab/>
        <w:t xml:space="preserve">Saelens, W., </w:t>
      </w:r>
      <w:proofErr w:type="spellStart"/>
      <w:r>
        <w:t>Cannoodt</w:t>
      </w:r>
      <w:proofErr w:type="spellEnd"/>
      <w:r>
        <w:t xml:space="preserve">, R., and </w:t>
      </w:r>
      <w:proofErr w:type="spellStart"/>
      <w:r>
        <w:t>Saeys</w:t>
      </w:r>
      <w:proofErr w:type="spellEnd"/>
      <w:r>
        <w:t xml:space="preserve">, Y. (2018). A comprehensive evaluation of module detection methods for gene expression data. Nat. Commun. </w:t>
      </w:r>
      <w:r>
        <w:rPr>
          <w:i/>
          <w:iCs/>
        </w:rPr>
        <w:t>9</w:t>
      </w:r>
      <w:r>
        <w:t>, 1090. https://doi.org/10.1038/s41467-018-03424-4.</w:t>
      </w:r>
    </w:p>
    <w:p w14:paraId="4E215BCD" w14:textId="77777777" w:rsidR="0092597E" w:rsidRDefault="0092597E" w:rsidP="0092597E">
      <w:pPr>
        <w:pStyle w:val="Bibliography"/>
      </w:pPr>
      <w:r>
        <w:t>27.</w:t>
      </w:r>
      <w:r>
        <w:tab/>
        <w:t xml:space="preserve">Fang, X., Sastry, A., </w:t>
      </w:r>
      <w:proofErr w:type="spellStart"/>
      <w:r>
        <w:t>Mih</w:t>
      </w:r>
      <w:proofErr w:type="spellEnd"/>
      <w:r>
        <w:t xml:space="preserve">, N., Kim, D., Tan, J., Yurkovich, J.T., Lloyd, C.J., Gao, Y., Yang, L., and Palsson, B.O. (2017). Global transcriptional regulatory network for </w:t>
      </w:r>
      <w:r>
        <w:rPr>
          <w:i/>
          <w:iCs/>
        </w:rPr>
        <w:t>Escherichia coli</w:t>
      </w:r>
      <w:r>
        <w:t xml:space="preserve"> robustly connects gene expression to transcription factor activities. Proc. Natl. Acad. Sci. </w:t>
      </w:r>
      <w:r>
        <w:rPr>
          <w:i/>
          <w:iCs/>
        </w:rPr>
        <w:t>114</w:t>
      </w:r>
      <w:r>
        <w:t>, 10286–10291. https://doi.org/10.1073/pnas.1702581114.</w:t>
      </w:r>
    </w:p>
    <w:p w14:paraId="70CBA2CF" w14:textId="77777777" w:rsidR="0092597E" w:rsidRDefault="0092597E" w:rsidP="0092597E">
      <w:pPr>
        <w:pStyle w:val="Bibliography"/>
      </w:pPr>
      <w:r>
        <w:t>28.</w:t>
      </w:r>
      <w:r>
        <w:tab/>
        <w:t xml:space="preserve">Rychel, K., Decker, K., Sastry, A.V., Phaneuf, P.V., Poudel, S., and Palsson, B.O. (2021). </w:t>
      </w:r>
      <w:proofErr w:type="spellStart"/>
      <w:r>
        <w:t>iModulonDB</w:t>
      </w:r>
      <w:proofErr w:type="spellEnd"/>
      <w:r>
        <w:t xml:space="preserve">: a knowledgebase of microbial transcriptional regulation derived from machine learning. Nucleic Acids Res. </w:t>
      </w:r>
      <w:r>
        <w:rPr>
          <w:i/>
          <w:iCs/>
        </w:rPr>
        <w:t>49</w:t>
      </w:r>
      <w:r>
        <w:t>, D112–D120. https://doi.org/10.1093/nar/gkaa810.</w:t>
      </w:r>
    </w:p>
    <w:p w14:paraId="4F31C926" w14:textId="77777777" w:rsidR="0092597E" w:rsidRDefault="0092597E" w:rsidP="0092597E">
      <w:pPr>
        <w:pStyle w:val="Bibliography"/>
      </w:pPr>
      <w:r>
        <w:t>29.</w:t>
      </w:r>
      <w:r>
        <w:tab/>
        <w:t xml:space="preserve">Sastry, A.V., Gao, Y., Szubin, R., Hefner, Y., Xu, S., Kim, D., Choudhary, K.S., Yang, L., King, Z.A., and Palsson, B.O. (2019). The Escherichia coli transcriptome mostly consists of independently regulated modules. Nat. Commun. </w:t>
      </w:r>
      <w:r>
        <w:rPr>
          <w:i/>
          <w:iCs/>
        </w:rPr>
        <w:t>10</w:t>
      </w:r>
      <w:r>
        <w:t>, 5536. https://doi.org/10.1038/s41467-019-13483-w.</w:t>
      </w:r>
    </w:p>
    <w:p w14:paraId="43FE8AA6" w14:textId="77777777" w:rsidR="0092597E" w:rsidRDefault="0092597E" w:rsidP="0092597E">
      <w:pPr>
        <w:pStyle w:val="Bibliography"/>
      </w:pPr>
      <w:r>
        <w:t>30.</w:t>
      </w:r>
      <w:r>
        <w:tab/>
        <w:t xml:space="preserve">Lamoureux, C.R., Decker, K.T., Sastry, A.V., Rychel, K., Gao, Y., McConn, J.L., Zielinski, D.C., and Palsson, B.O. (2023). A multi-scale expression and regulation knowledge base for </w:t>
      </w:r>
      <w:r>
        <w:rPr>
          <w:i/>
          <w:iCs/>
        </w:rPr>
        <w:t>Escherichia coli</w:t>
      </w:r>
      <w:r>
        <w:t xml:space="preserve">. Nucleic Acids Res. </w:t>
      </w:r>
      <w:r>
        <w:rPr>
          <w:i/>
          <w:iCs/>
        </w:rPr>
        <w:t>51</w:t>
      </w:r>
      <w:r>
        <w:t>, 10176–10193. https://doi.org/10.1093/nar/gkad750.</w:t>
      </w:r>
    </w:p>
    <w:p w14:paraId="1719E5F6" w14:textId="77777777" w:rsidR="0092597E" w:rsidRDefault="0092597E" w:rsidP="0092597E">
      <w:pPr>
        <w:pStyle w:val="Bibliography"/>
      </w:pPr>
      <w:r>
        <w:lastRenderedPageBreak/>
        <w:t>31.</w:t>
      </w:r>
      <w:r>
        <w:tab/>
        <w:t xml:space="preserve">Rychel, K., Sastry, A.V., and Palsson, B.O. (2020). Machine learning uncovers independently regulated modules in the Bacillus subtilis transcriptome. Nat. Commun. </w:t>
      </w:r>
      <w:r>
        <w:rPr>
          <w:i/>
          <w:iCs/>
        </w:rPr>
        <w:t>11</w:t>
      </w:r>
      <w:r>
        <w:t>, 6338. https://doi.org/10.1038/s41467-020-20153-9.</w:t>
      </w:r>
    </w:p>
    <w:p w14:paraId="5797D82C" w14:textId="77777777" w:rsidR="0092597E" w:rsidRDefault="0092597E" w:rsidP="0092597E">
      <w:pPr>
        <w:pStyle w:val="Bibliography"/>
      </w:pPr>
      <w:r>
        <w:t>32.</w:t>
      </w:r>
      <w:r>
        <w:tab/>
        <w:t>Yoo, R., Rychel, K., Poudel, S., Al-</w:t>
      </w:r>
      <w:proofErr w:type="spellStart"/>
      <w:r>
        <w:t>bulushi</w:t>
      </w:r>
      <w:proofErr w:type="spellEnd"/>
      <w:r>
        <w:t xml:space="preserve">, T., Yuan, Y., Chauhan, S., Lamoureux, C., Palsson, B.O., and Sastry, A. (2022). Machine Learning of All Mycobacterium tuberculosis H37Rv RNA-seq Data Reveals a Structured Interplay between Metabolism, Stress Response, and Infection. </w:t>
      </w:r>
      <w:proofErr w:type="spellStart"/>
      <w:r>
        <w:t>mSphere</w:t>
      </w:r>
      <w:proofErr w:type="spellEnd"/>
      <w:r>
        <w:t xml:space="preserve"> </w:t>
      </w:r>
      <w:r>
        <w:rPr>
          <w:i/>
          <w:iCs/>
        </w:rPr>
        <w:t>7</w:t>
      </w:r>
      <w:r>
        <w:t>, e00033-22. https://doi.org/10.1128/msphere.00033-22.</w:t>
      </w:r>
    </w:p>
    <w:p w14:paraId="774CE699" w14:textId="77777777" w:rsidR="0092597E" w:rsidRDefault="0092597E" w:rsidP="0092597E">
      <w:pPr>
        <w:pStyle w:val="Bibliography"/>
      </w:pPr>
      <w:r>
        <w:t>33.</w:t>
      </w:r>
      <w:r>
        <w:tab/>
        <w:t xml:space="preserve">Choe, D., Olson, C.A., Szubin, R., Yang, H., Sung, J., Feist, A.M., and Palsson, B.O. (2024). Advancing the scale of synthetic biology via cross-species transfer of cellular functions enabled by </w:t>
      </w:r>
      <w:proofErr w:type="spellStart"/>
      <w:r>
        <w:t>iModulon</w:t>
      </w:r>
      <w:proofErr w:type="spellEnd"/>
      <w:r>
        <w:t xml:space="preserve"> engraftment. Nat. Commun. </w:t>
      </w:r>
      <w:r>
        <w:rPr>
          <w:i/>
          <w:iCs/>
        </w:rPr>
        <w:t>15</w:t>
      </w:r>
      <w:r>
        <w:t>, 2356. https://doi.org/10.1038/s41467-024-46486-3.</w:t>
      </w:r>
    </w:p>
    <w:p w14:paraId="5C377AE2" w14:textId="77777777" w:rsidR="0092597E" w:rsidRDefault="0092597E" w:rsidP="0092597E">
      <w:pPr>
        <w:pStyle w:val="Bibliography"/>
      </w:pPr>
      <w:r>
        <w:t>34.</w:t>
      </w:r>
      <w:r>
        <w:tab/>
        <w:t xml:space="preserve">Ninomiya, A., </w:t>
      </w:r>
      <w:proofErr w:type="spellStart"/>
      <w:r>
        <w:t>Katsuyama</w:t>
      </w:r>
      <w:proofErr w:type="spellEnd"/>
      <w:r>
        <w:t xml:space="preserve">, Y., </w:t>
      </w:r>
      <w:proofErr w:type="spellStart"/>
      <w:r>
        <w:t>Kuranaga</w:t>
      </w:r>
      <w:proofErr w:type="spellEnd"/>
      <w:r>
        <w:t xml:space="preserve">, T., Miyazaki, M., Nogi, Y., Okada, S., </w:t>
      </w:r>
      <w:proofErr w:type="spellStart"/>
      <w:r>
        <w:t>Wakimoto</w:t>
      </w:r>
      <w:proofErr w:type="spellEnd"/>
      <w:r>
        <w:t xml:space="preserve">, T., Ohnishi, Y., Matsunaga, S., and Takada, K. (2016). Biosynthetic Gene Cluster for </w:t>
      </w:r>
      <w:proofErr w:type="spellStart"/>
      <w:r>
        <w:t>Surugamide</w:t>
      </w:r>
      <w:proofErr w:type="spellEnd"/>
      <w:r>
        <w:t xml:space="preserve"> </w:t>
      </w:r>
      <w:proofErr w:type="gramStart"/>
      <w:r>
        <w:t>A</w:t>
      </w:r>
      <w:proofErr w:type="gramEnd"/>
      <w:r>
        <w:t xml:space="preserve"> Encompasses an Unrelated Decapeptide, </w:t>
      </w:r>
      <w:proofErr w:type="spellStart"/>
      <w:r>
        <w:t>Surugamide</w:t>
      </w:r>
      <w:proofErr w:type="spellEnd"/>
      <w:r>
        <w:t xml:space="preserve"> F. </w:t>
      </w:r>
      <w:proofErr w:type="spellStart"/>
      <w:r>
        <w:t>ChemBioChem</w:t>
      </w:r>
      <w:proofErr w:type="spellEnd"/>
      <w:r>
        <w:t xml:space="preserve"> </w:t>
      </w:r>
      <w:r>
        <w:rPr>
          <w:i/>
          <w:iCs/>
        </w:rPr>
        <w:t>17</w:t>
      </w:r>
      <w:r>
        <w:t>, 1709–1712. https://doi.org/10.1002/cbic.201600350.</w:t>
      </w:r>
    </w:p>
    <w:p w14:paraId="57722151" w14:textId="77777777" w:rsidR="0092597E" w:rsidRDefault="0092597E" w:rsidP="0092597E">
      <w:pPr>
        <w:pStyle w:val="Bibliography"/>
      </w:pPr>
      <w:r w:rsidRPr="0092597E">
        <w:rPr>
          <w:lang w:val="sv-SE"/>
          <w:rPrChange w:id="1665" w:author="Mathias Jönsson" w:date="2025-01-20T07:31:00Z" w16du:dateUtc="2025-01-19T20:31:00Z">
            <w:rPr/>
          </w:rPrChange>
        </w:rPr>
        <w:t>35.</w:t>
      </w:r>
      <w:r w:rsidRPr="0092597E">
        <w:rPr>
          <w:lang w:val="sv-SE"/>
          <w:rPrChange w:id="1666" w:author="Mathias Jönsson" w:date="2025-01-20T07:31:00Z" w16du:dateUtc="2025-01-19T20:31:00Z">
            <w:rPr/>
          </w:rPrChange>
        </w:rPr>
        <w:tab/>
      </w:r>
      <w:proofErr w:type="spellStart"/>
      <w:r w:rsidRPr="0092597E">
        <w:rPr>
          <w:lang w:val="sv-SE"/>
          <w:rPrChange w:id="1667" w:author="Mathias Jönsson" w:date="2025-01-20T07:31:00Z" w16du:dateUtc="2025-01-19T20:31:00Z">
            <w:rPr/>
          </w:rPrChange>
        </w:rPr>
        <w:t>Takada</w:t>
      </w:r>
      <w:proofErr w:type="spellEnd"/>
      <w:r w:rsidRPr="0092597E">
        <w:rPr>
          <w:lang w:val="sv-SE"/>
          <w:rPrChange w:id="1668" w:author="Mathias Jönsson" w:date="2025-01-20T07:31:00Z" w16du:dateUtc="2025-01-19T20:31:00Z">
            <w:rPr/>
          </w:rPrChange>
        </w:rPr>
        <w:t xml:space="preserve">, K., </w:t>
      </w:r>
      <w:proofErr w:type="spellStart"/>
      <w:r w:rsidRPr="0092597E">
        <w:rPr>
          <w:lang w:val="sv-SE"/>
          <w:rPrChange w:id="1669" w:author="Mathias Jönsson" w:date="2025-01-20T07:31:00Z" w16du:dateUtc="2025-01-19T20:31:00Z">
            <w:rPr/>
          </w:rPrChange>
        </w:rPr>
        <w:t>Ninomiya</w:t>
      </w:r>
      <w:proofErr w:type="spellEnd"/>
      <w:r w:rsidRPr="0092597E">
        <w:rPr>
          <w:lang w:val="sv-SE"/>
          <w:rPrChange w:id="1670" w:author="Mathias Jönsson" w:date="2025-01-20T07:31:00Z" w16du:dateUtc="2025-01-19T20:31:00Z">
            <w:rPr/>
          </w:rPrChange>
        </w:rPr>
        <w:t xml:space="preserve">, A., </w:t>
      </w:r>
      <w:proofErr w:type="spellStart"/>
      <w:r w:rsidRPr="0092597E">
        <w:rPr>
          <w:lang w:val="sv-SE"/>
          <w:rPrChange w:id="1671" w:author="Mathias Jönsson" w:date="2025-01-20T07:31:00Z" w16du:dateUtc="2025-01-19T20:31:00Z">
            <w:rPr/>
          </w:rPrChange>
        </w:rPr>
        <w:t>Naruse</w:t>
      </w:r>
      <w:proofErr w:type="spellEnd"/>
      <w:r w:rsidRPr="0092597E">
        <w:rPr>
          <w:lang w:val="sv-SE"/>
          <w:rPrChange w:id="1672" w:author="Mathias Jönsson" w:date="2025-01-20T07:31:00Z" w16du:dateUtc="2025-01-19T20:31:00Z">
            <w:rPr/>
          </w:rPrChange>
        </w:rPr>
        <w:t xml:space="preserve">, M., </w:t>
      </w:r>
      <w:proofErr w:type="spellStart"/>
      <w:r w:rsidRPr="0092597E">
        <w:rPr>
          <w:lang w:val="sv-SE"/>
          <w:rPrChange w:id="1673" w:author="Mathias Jönsson" w:date="2025-01-20T07:31:00Z" w16du:dateUtc="2025-01-19T20:31:00Z">
            <w:rPr/>
          </w:rPrChange>
        </w:rPr>
        <w:t>Sun</w:t>
      </w:r>
      <w:proofErr w:type="spellEnd"/>
      <w:r w:rsidRPr="0092597E">
        <w:rPr>
          <w:lang w:val="sv-SE"/>
          <w:rPrChange w:id="1674" w:author="Mathias Jönsson" w:date="2025-01-20T07:31:00Z" w16du:dateUtc="2025-01-19T20:31:00Z">
            <w:rPr/>
          </w:rPrChange>
        </w:rPr>
        <w:t xml:space="preserve">, Y., Miyazaki, M., </w:t>
      </w:r>
      <w:proofErr w:type="spellStart"/>
      <w:r w:rsidRPr="0092597E">
        <w:rPr>
          <w:lang w:val="sv-SE"/>
          <w:rPrChange w:id="1675" w:author="Mathias Jönsson" w:date="2025-01-20T07:31:00Z" w16du:dateUtc="2025-01-19T20:31:00Z">
            <w:rPr/>
          </w:rPrChange>
        </w:rPr>
        <w:t>Nogi</w:t>
      </w:r>
      <w:proofErr w:type="spellEnd"/>
      <w:r w:rsidRPr="0092597E">
        <w:rPr>
          <w:lang w:val="sv-SE"/>
          <w:rPrChange w:id="1676" w:author="Mathias Jönsson" w:date="2025-01-20T07:31:00Z" w16du:dateUtc="2025-01-19T20:31:00Z">
            <w:rPr/>
          </w:rPrChange>
        </w:rPr>
        <w:t xml:space="preserve">, Y., </w:t>
      </w:r>
      <w:proofErr w:type="spellStart"/>
      <w:r w:rsidRPr="0092597E">
        <w:rPr>
          <w:lang w:val="sv-SE"/>
          <w:rPrChange w:id="1677" w:author="Mathias Jönsson" w:date="2025-01-20T07:31:00Z" w16du:dateUtc="2025-01-19T20:31:00Z">
            <w:rPr/>
          </w:rPrChange>
        </w:rPr>
        <w:t>Okada</w:t>
      </w:r>
      <w:proofErr w:type="spellEnd"/>
      <w:r w:rsidRPr="0092597E">
        <w:rPr>
          <w:lang w:val="sv-SE"/>
          <w:rPrChange w:id="1678" w:author="Mathias Jönsson" w:date="2025-01-20T07:31:00Z" w16du:dateUtc="2025-01-19T20:31:00Z">
            <w:rPr/>
          </w:rPrChange>
        </w:rPr>
        <w:t xml:space="preserve">, S., and </w:t>
      </w:r>
      <w:proofErr w:type="spellStart"/>
      <w:r w:rsidRPr="0092597E">
        <w:rPr>
          <w:lang w:val="sv-SE"/>
          <w:rPrChange w:id="1679" w:author="Mathias Jönsson" w:date="2025-01-20T07:31:00Z" w16du:dateUtc="2025-01-19T20:31:00Z">
            <w:rPr/>
          </w:rPrChange>
        </w:rPr>
        <w:t>Matsunaga</w:t>
      </w:r>
      <w:proofErr w:type="spellEnd"/>
      <w:r w:rsidRPr="0092597E">
        <w:rPr>
          <w:lang w:val="sv-SE"/>
          <w:rPrChange w:id="1680" w:author="Mathias Jönsson" w:date="2025-01-20T07:31:00Z" w16du:dateUtc="2025-01-19T20:31:00Z">
            <w:rPr/>
          </w:rPrChange>
        </w:rPr>
        <w:t xml:space="preserve">, S. (2013). </w:t>
      </w:r>
      <w:r>
        <w:t xml:space="preserve">Surugamides A–E, Cyclic Octapeptides with Four </w:t>
      </w:r>
      <w:r>
        <w:rPr>
          <w:smallCaps/>
        </w:rPr>
        <w:t>d</w:t>
      </w:r>
      <w:r>
        <w:t xml:space="preserve"> -Amino Acid Residues, from a Marine Streptomyces sp.: LC–MS-Aided Inspection of Partial Hydrolysates for the Distinction of </w:t>
      </w:r>
      <w:r>
        <w:rPr>
          <w:smallCaps/>
        </w:rPr>
        <w:t>d</w:t>
      </w:r>
      <w:r>
        <w:t xml:space="preserve"> - and </w:t>
      </w:r>
      <w:r>
        <w:rPr>
          <w:smallCaps/>
        </w:rPr>
        <w:t>l</w:t>
      </w:r>
      <w:r>
        <w:t xml:space="preserve"> -Amino Acid Residues in the Sequence. J. Org. Chem. </w:t>
      </w:r>
      <w:r>
        <w:rPr>
          <w:i/>
          <w:iCs/>
        </w:rPr>
        <w:t>78</w:t>
      </w:r>
      <w:r>
        <w:t>, 6746–6750. https://doi.org/10.1021/jo400708u.</w:t>
      </w:r>
    </w:p>
    <w:p w14:paraId="50750BDF" w14:textId="77777777" w:rsidR="0092597E" w:rsidRDefault="0092597E" w:rsidP="0092597E">
      <w:pPr>
        <w:pStyle w:val="Bibliography"/>
      </w:pPr>
      <w:r>
        <w:t>36.</w:t>
      </w:r>
      <w:r>
        <w:tab/>
        <w:t xml:space="preserve">Xu, F., Nazari, B., Moon, K., </w:t>
      </w:r>
      <w:proofErr w:type="spellStart"/>
      <w:r>
        <w:t>Bushin</w:t>
      </w:r>
      <w:proofErr w:type="spellEnd"/>
      <w:r>
        <w:t xml:space="preserve">, L.B., and </w:t>
      </w:r>
      <w:proofErr w:type="spellStart"/>
      <w:r>
        <w:t>Seyedsayamdost</w:t>
      </w:r>
      <w:proofErr w:type="spellEnd"/>
      <w:r>
        <w:t xml:space="preserve">, M.R. (2017). Discovery of a Cryptic Antifungal Compound from </w:t>
      </w:r>
      <w:r>
        <w:rPr>
          <w:i/>
          <w:iCs/>
        </w:rPr>
        <w:t>Streptomyces albus</w:t>
      </w:r>
      <w:r>
        <w:t xml:space="preserve"> J1074 Using High-Throughput Elicitor Screens. J. Am. Chem. Soc. </w:t>
      </w:r>
      <w:r>
        <w:rPr>
          <w:i/>
          <w:iCs/>
        </w:rPr>
        <w:t>139</w:t>
      </w:r>
      <w:r>
        <w:t>, 9203–9212. https://doi.org/10.1021/jacs.7b02716.</w:t>
      </w:r>
    </w:p>
    <w:p w14:paraId="355555FC" w14:textId="77777777" w:rsidR="0092597E" w:rsidRDefault="0092597E" w:rsidP="0092597E">
      <w:pPr>
        <w:pStyle w:val="Bibliography"/>
      </w:pPr>
      <w:r>
        <w:t>37.</w:t>
      </w:r>
      <w:r>
        <w:tab/>
        <w:t xml:space="preserve">Paget, M. (2015). Bacterial Sigma Factors and Anti-Sigma Factors: Structure, Function and Distribution. Biomolecules </w:t>
      </w:r>
      <w:r>
        <w:rPr>
          <w:i/>
          <w:iCs/>
        </w:rPr>
        <w:t>5</w:t>
      </w:r>
      <w:r>
        <w:t>, 1245–1265. https://doi.org/10.3390/biom5031245.</w:t>
      </w:r>
    </w:p>
    <w:p w14:paraId="25D07492" w14:textId="77777777" w:rsidR="0092597E" w:rsidRDefault="0092597E" w:rsidP="0092597E">
      <w:pPr>
        <w:pStyle w:val="Bibliography"/>
      </w:pPr>
      <w:r>
        <w:t>38.</w:t>
      </w:r>
      <w:r>
        <w:tab/>
        <w:t xml:space="preserve">Poudel, S., Tsunemoto, H., Seif, Y., Sastry, A.V., Szubin, R., Xu, S., Machado, H., Olson, C.A., Anand, A., </w:t>
      </w:r>
      <w:proofErr w:type="spellStart"/>
      <w:r>
        <w:t>Pogliano</w:t>
      </w:r>
      <w:proofErr w:type="spellEnd"/>
      <w:r>
        <w:t xml:space="preserve">, J., et al. (2020). Revealing 29 sets of independently modulated genes in </w:t>
      </w:r>
      <w:r>
        <w:rPr>
          <w:i/>
          <w:iCs/>
        </w:rPr>
        <w:t xml:space="preserve">Staphylococcus </w:t>
      </w:r>
      <w:proofErr w:type="gramStart"/>
      <w:r>
        <w:rPr>
          <w:i/>
          <w:iCs/>
        </w:rPr>
        <w:t>aureus</w:t>
      </w:r>
      <w:r>
        <w:t xml:space="preserve"> ,</w:t>
      </w:r>
      <w:proofErr w:type="gramEnd"/>
      <w:r>
        <w:t xml:space="preserve"> their regulators, and role in key physiological response. Proc. Natl. Acad. Sci. </w:t>
      </w:r>
      <w:r>
        <w:rPr>
          <w:i/>
          <w:iCs/>
        </w:rPr>
        <w:t>117</w:t>
      </w:r>
      <w:r>
        <w:t>, 17228–17239. https://doi.org/10.1073/pnas.2008413117.</w:t>
      </w:r>
    </w:p>
    <w:p w14:paraId="4914DE94" w14:textId="77777777" w:rsidR="0092597E" w:rsidRDefault="0092597E" w:rsidP="0092597E">
      <w:pPr>
        <w:pStyle w:val="Bibliography"/>
      </w:pPr>
      <w:r>
        <w:t>39.</w:t>
      </w:r>
      <w:r>
        <w:tab/>
        <w:t xml:space="preserve">Castro-Melchor, M., Charaniya, S., </w:t>
      </w:r>
      <w:proofErr w:type="spellStart"/>
      <w:r>
        <w:t>Karypis</w:t>
      </w:r>
      <w:proofErr w:type="spellEnd"/>
      <w:r>
        <w:t xml:space="preserve">, G., Takano, E., and Hu, W.-S. (2010). Genome-wide inference of regulatory networks in Streptomyces </w:t>
      </w:r>
      <w:proofErr w:type="spellStart"/>
      <w:r>
        <w:t>coelicolor</w:t>
      </w:r>
      <w:proofErr w:type="spellEnd"/>
      <w:r>
        <w:t xml:space="preserve">. BMC Genomics </w:t>
      </w:r>
      <w:r>
        <w:rPr>
          <w:i/>
          <w:iCs/>
        </w:rPr>
        <w:t>11</w:t>
      </w:r>
      <w:r>
        <w:t>, 578. https://doi.org/10.1186/1471-2164-11-578.</w:t>
      </w:r>
    </w:p>
    <w:p w14:paraId="40ABAFED" w14:textId="77777777" w:rsidR="0092597E" w:rsidRDefault="0092597E" w:rsidP="0092597E">
      <w:pPr>
        <w:pStyle w:val="Bibliography"/>
      </w:pPr>
      <w:r>
        <w:t>40.</w:t>
      </w:r>
      <w:r>
        <w:tab/>
        <w:t xml:space="preserve">Romero-Rodríguez, A., Robledo-Casados, I., and Sánchez, S. (2015). An overview on transcriptional regulators in Streptomyces. </w:t>
      </w:r>
      <w:proofErr w:type="spellStart"/>
      <w:r>
        <w:t>Biochim</w:t>
      </w:r>
      <w:proofErr w:type="spellEnd"/>
      <w:r>
        <w:t xml:space="preserve">. </w:t>
      </w:r>
      <w:proofErr w:type="spellStart"/>
      <w:r>
        <w:t>Biophys</w:t>
      </w:r>
      <w:proofErr w:type="spellEnd"/>
      <w:r>
        <w:t xml:space="preserve">. Acta BBA - Gene </w:t>
      </w:r>
      <w:proofErr w:type="spellStart"/>
      <w:r>
        <w:t>Regul</w:t>
      </w:r>
      <w:proofErr w:type="spellEnd"/>
      <w:r>
        <w:t xml:space="preserve">. Mech. </w:t>
      </w:r>
      <w:r>
        <w:rPr>
          <w:i/>
          <w:iCs/>
        </w:rPr>
        <w:t>1849</w:t>
      </w:r>
      <w:r>
        <w:t>, 1017–1039. https://doi.org/10.1016/j.bbagrm.2015.06.007.</w:t>
      </w:r>
    </w:p>
    <w:p w14:paraId="158900F9" w14:textId="77777777" w:rsidR="0092597E" w:rsidRDefault="0092597E" w:rsidP="0092597E">
      <w:pPr>
        <w:pStyle w:val="Bibliography"/>
      </w:pPr>
      <w:r>
        <w:t>41.</w:t>
      </w:r>
      <w:r>
        <w:tab/>
        <w:t xml:space="preserve">Lim, H.G., Rychel, K., Sastry, A.V., Bentley, G.J., Mueller, J., Schindel, H.S., Larsen, P.E., </w:t>
      </w:r>
      <w:proofErr w:type="spellStart"/>
      <w:r>
        <w:t>Laible</w:t>
      </w:r>
      <w:proofErr w:type="spellEnd"/>
      <w:r>
        <w:t xml:space="preserve">, P.D., Guss, A.M., </w:t>
      </w:r>
      <w:proofErr w:type="gramStart"/>
      <w:r>
        <w:t>Niu, W.</w:t>
      </w:r>
      <w:proofErr w:type="gramEnd"/>
      <w:r>
        <w:t xml:space="preserve">, et al. (2022). Machine-learning from Pseudomonas putida KT2440 transcriptomes reveals its transcriptional regulatory network. </w:t>
      </w:r>
      <w:proofErr w:type="spellStart"/>
      <w:r>
        <w:t>Metab</w:t>
      </w:r>
      <w:proofErr w:type="spellEnd"/>
      <w:r>
        <w:t xml:space="preserve">. Eng. </w:t>
      </w:r>
      <w:r>
        <w:rPr>
          <w:i/>
          <w:iCs/>
        </w:rPr>
        <w:t>72</w:t>
      </w:r>
      <w:r>
        <w:t>, 297–310. https://doi.org/10.1016/j.ymben.2022.04.004.</w:t>
      </w:r>
    </w:p>
    <w:p w14:paraId="43F71D2F" w14:textId="77777777" w:rsidR="0092597E" w:rsidRDefault="0092597E" w:rsidP="0092597E">
      <w:pPr>
        <w:pStyle w:val="Bibliography"/>
      </w:pPr>
      <w:r>
        <w:t>42.</w:t>
      </w:r>
      <w:r>
        <w:tab/>
        <w:t>Yuan, Y., Seif, Y., Rychel, K., Yoo, R., Chauhan, S., Poudel, S., Al-</w:t>
      </w:r>
      <w:proofErr w:type="spellStart"/>
      <w:r>
        <w:t>bulushi</w:t>
      </w:r>
      <w:proofErr w:type="spellEnd"/>
      <w:r>
        <w:t xml:space="preserve">, T., Palsson, B.O., and Sastry, A.V. (2022). Pan-Genome Analysis of Transcriptional Regulation in Six </w:t>
      </w:r>
      <w:r>
        <w:lastRenderedPageBreak/>
        <w:t xml:space="preserve">Salmonella </w:t>
      </w:r>
      <w:proofErr w:type="gramStart"/>
      <w:r>
        <w:t>enterica</w:t>
      </w:r>
      <w:proofErr w:type="gramEnd"/>
      <w:r>
        <w:t xml:space="preserve"> Serovar Typhimurium Strains Reveals Their Different Regulatory Structures. </w:t>
      </w:r>
      <w:proofErr w:type="spellStart"/>
      <w:r>
        <w:t>mSystems</w:t>
      </w:r>
      <w:proofErr w:type="spellEnd"/>
      <w:r>
        <w:t xml:space="preserve"> </w:t>
      </w:r>
      <w:r>
        <w:rPr>
          <w:i/>
          <w:iCs/>
        </w:rPr>
        <w:t>7</w:t>
      </w:r>
      <w:r>
        <w:t>, e00467-22. https://doi.org/10.1128/msystems.00467-22.</w:t>
      </w:r>
    </w:p>
    <w:p w14:paraId="7A276DE9" w14:textId="77777777" w:rsidR="0092597E" w:rsidRDefault="0092597E" w:rsidP="0092597E">
      <w:pPr>
        <w:pStyle w:val="Bibliography"/>
      </w:pPr>
      <w:r>
        <w:t>43.</w:t>
      </w:r>
      <w:r>
        <w:tab/>
        <w:t xml:space="preserve">Chauhan, S.M., Poudel, S., Rychel, K., Lamoureux, C., Yoo, R., Al </w:t>
      </w:r>
      <w:proofErr w:type="spellStart"/>
      <w:r>
        <w:t>Bulushi</w:t>
      </w:r>
      <w:proofErr w:type="spellEnd"/>
      <w:r>
        <w:t xml:space="preserve">, T., Yuan, Y., Palsson, B.O., and Sastry, A.V. (2021). Machine Learning Uncovers a Data-Driven Transcriptional Regulatory Network for the Crenarchaeal Thermoacidophile </w:t>
      </w:r>
      <w:proofErr w:type="spellStart"/>
      <w:r>
        <w:t>Sulfolobus</w:t>
      </w:r>
      <w:proofErr w:type="spellEnd"/>
      <w:r>
        <w:t xml:space="preserve"> </w:t>
      </w:r>
      <w:proofErr w:type="spellStart"/>
      <w:r>
        <w:t>acidocaldarius</w:t>
      </w:r>
      <w:proofErr w:type="spellEnd"/>
      <w:r>
        <w:t xml:space="preserve">. Front. </w:t>
      </w:r>
      <w:proofErr w:type="spellStart"/>
      <w:r>
        <w:t>Microbiol</w:t>
      </w:r>
      <w:proofErr w:type="spellEnd"/>
      <w:r>
        <w:t xml:space="preserve">. </w:t>
      </w:r>
      <w:r>
        <w:rPr>
          <w:i/>
          <w:iCs/>
        </w:rPr>
        <w:t>12</w:t>
      </w:r>
      <w:r>
        <w:t>. https://doi.org/10.3389/fmicb.2021.753521.</w:t>
      </w:r>
    </w:p>
    <w:p w14:paraId="55B07BAE" w14:textId="77777777" w:rsidR="0092597E" w:rsidRDefault="0092597E" w:rsidP="0092597E">
      <w:pPr>
        <w:pStyle w:val="Bibliography"/>
      </w:pPr>
      <w:r>
        <w:t>44.</w:t>
      </w:r>
      <w:r>
        <w:tab/>
        <w:t xml:space="preserve">Rajput, A., Tsunemoto, H., Sastry, A.V., Szubin, R., Rychel, K., Chauhan, S.M., </w:t>
      </w:r>
      <w:proofErr w:type="spellStart"/>
      <w:r>
        <w:t>Pogliano</w:t>
      </w:r>
      <w:proofErr w:type="spellEnd"/>
      <w:r>
        <w:t xml:space="preserve">, J., and Palsson, B.O. (2022). Advanced transcriptomic analysis reveals the role of efflux pumps and media composition in antibiotic responses of </w:t>
      </w:r>
      <w:r>
        <w:rPr>
          <w:i/>
          <w:iCs/>
        </w:rPr>
        <w:t>Pseudomonas aeruginosa</w:t>
      </w:r>
      <w:r>
        <w:t xml:space="preserve">. Nucleic Acids Res. </w:t>
      </w:r>
      <w:r>
        <w:rPr>
          <w:i/>
          <w:iCs/>
        </w:rPr>
        <w:t>50</w:t>
      </w:r>
      <w:r>
        <w:t>, 9675–9688. https://doi.org/10.1093/nar/gkac743.</w:t>
      </w:r>
    </w:p>
    <w:p w14:paraId="6E859BBF" w14:textId="77777777" w:rsidR="0092597E" w:rsidRDefault="0092597E" w:rsidP="0092597E">
      <w:pPr>
        <w:pStyle w:val="Bibliography"/>
      </w:pPr>
      <w:r>
        <w:t>45.</w:t>
      </w:r>
      <w:r>
        <w:tab/>
        <w:t xml:space="preserve">Medini, D., Donati, C., </w:t>
      </w:r>
      <w:proofErr w:type="spellStart"/>
      <w:r>
        <w:t>Tettelin</w:t>
      </w:r>
      <w:proofErr w:type="spellEnd"/>
      <w:r>
        <w:t xml:space="preserve">, H., </w:t>
      </w:r>
      <w:proofErr w:type="spellStart"/>
      <w:r>
        <w:t>Masignani</w:t>
      </w:r>
      <w:proofErr w:type="spellEnd"/>
      <w:r>
        <w:t xml:space="preserve">, V., and </w:t>
      </w:r>
      <w:proofErr w:type="spellStart"/>
      <w:r>
        <w:t>Rappuoli</w:t>
      </w:r>
      <w:proofErr w:type="spellEnd"/>
      <w:r>
        <w:t xml:space="preserve">, R. (2005). The microbial pan-genome. Curr. </w:t>
      </w:r>
      <w:proofErr w:type="spellStart"/>
      <w:r>
        <w:t>Opin</w:t>
      </w:r>
      <w:proofErr w:type="spellEnd"/>
      <w:r>
        <w:t xml:space="preserve">. Genet. Dev. </w:t>
      </w:r>
      <w:r>
        <w:rPr>
          <w:i/>
          <w:iCs/>
        </w:rPr>
        <w:t>15</w:t>
      </w:r>
      <w:r>
        <w:t>, 589–594. https://doi.org/10.1016/j.gde.2005.09.006.</w:t>
      </w:r>
    </w:p>
    <w:p w14:paraId="16B4F0EA" w14:textId="77777777" w:rsidR="0092597E" w:rsidRDefault="0092597E" w:rsidP="0092597E">
      <w:pPr>
        <w:pStyle w:val="Bibliography"/>
      </w:pPr>
      <w:r>
        <w:t>46.</w:t>
      </w:r>
      <w:r>
        <w:tab/>
      </w:r>
      <w:proofErr w:type="spellStart"/>
      <w:r>
        <w:t>Vernikos</w:t>
      </w:r>
      <w:proofErr w:type="spellEnd"/>
      <w:r>
        <w:t xml:space="preserve">, G., Medini, D., Riley, D.R., and </w:t>
      </w:r>
      <w:proofErr w:type="spellStart"/>
      <w:r>
        <w:t>Tettelin</w:t>
      </w:r>
      <w:proofErr w:type="spellEnd"/>
      <w:r>
        <w:t xml:space="preserve">, H. (2015). Ten years of pan-genome analyses. Curr. </w:t>
      </w:r>
      <w:proofErr w:type="spellStart"/>
      <w:r>
        <w:t>Opin</w:t>
      </w:r>
      <w:proofErr w:type="spellEnd"/>
      <w:r>
        <w:t xml:space="preserve">. </w:t>
      </w:r>
      <w:proofErr w:type="spellStart"/>
      <w:r>
        <w:t>Microbiol</w:t>
      </w:r>
      <w:proofErr w:type="spellEnd"/>
      <w:r>
        <w:t xml:space="preserve">. </w:t>
      </w:r>
      <w:r>
        <w:rPr>
          <w:i/>
          <w:iCs/>
        </w:rPr>
        <w:t>23</w:t>
      </w:r>
      <w:r>
        <w:t>, 148–154. https://doi.org/10.1016/j.mib.2014.11.016.</w:t>
      </w:r>
    </w:p>
    <w:p w14:paraId="368B04AB" w14:textId="77777777" w:rsidR="0092597E" w:rsidRDefault="0092597E" w:rsidP="0092597E">
      <w:pPr>
        <w:pStyle w:val="Bibliography"/>
      </w:pPr>
      <w:r>
        <w:t>47.</w:t>
      </w:r>
      <w:r>
        <w:tab/>
        <w:t xml:space="preserve">Dalldorf, C., Rychel, K., Szubin, R., Hefner, Y., Patel, A., Zielinski, D., and Palsson, B. (2023). The hallmarks of a tradeoff in transcriptomes that </w:t>
      </w:r>
      <w:proofErr w:type="gramStart"/>
      <w:r>
        <w:t>balances</w:t>
      </w:r>
      <w:proofErr w:type="gramEnd"/>
      <w:r>
        <w:t xml:space="preserve"> stress and growth functions. Preprint, https://doi.org/10.21203/rs.3.rs-2729651/v1 https://doi.org/10.21203/rs.3.rs-2729651/v1.</w:t>
      </w:r>
    </w:p>
    <w:p w14:paraId="0E3EEECA" w14:textId="77777777" w:rsidR="0092597E" w:rsidRDefault="0092597E" w:rsidP="0092597E">
      <w:pPr>
        <w:pStyle w:val="Bibliography"/>
      </w:pPr>
      <w:r>
        <w:t>48.</w:t>
      </w:r>
      <w:r>
        <w:tab/>
        <w:t xml:space="preserve">Ahmed, Y., </w:t>
      </w:r>
      <w:proofErr w:type="spellStart"/>
      <w:r>
        <w:t>Rebets</w:t>
      </w:r>
      <w:proofErr w:type="spellEnd"/>
      <w:r>
        <w:t xml:space="preserve">, Y., </w:t>
      </w:r>
      <w:proofErr w:type="spellStart"/>
      <w:r>
        <w:t>Tokovenko</w:t>
      </w:r>
      <w:proofErr w:type="spellEnd"/>
      <w:r>
        <w:t xml:space="preserve">, B., </w:t>
      </w:r>
      <w:proofErr w:type="spellStart"/>
      <w:r>
        <w:t>Brötz</w:t>
      </w:r>
      <w:proofErr w:type="spellEnd"/>
      <w:r>
        <w:t xml:space="preserve">, E., and </w:t>
      </w:r>
      <w:proofErr w:type="spellStart"/>
      <w:r>
        <w:t>Luzhetskyy</w:t>
      </w:r>
      <w:proofErr w:type="spellEnd"/>
      <w:r>
        <w:t xml:space="preserve">, A. (2017). Identification of </w:t>
      </w:r>
      <w:proofErr w:type="spellStart"/>
      <w:r>
        <w:t>butenolide</w:t>
      </w:r>
      <w:proofErr w:type="spellEnd"/>
      <w:r>
        <w:t xml:space="preserve"> regulatory system controlling secondary metabolism in Streptomyces albus J1074. Sci. Rep. </w:t>
      </w:r>
      <w:r>
        <w:rPr>
          <w:i/>
          <w:iCs/>
        </w:rPr>
        <w:t>7</w:t>
      </w:r>
      <w:r>
        <w:t>, 9784. https://doi.org/10.1038/s41598-017-10316-y.</w:t>
      </w:r>
    </w:p>
    <w:p w14:paraId="1F5B669E" w14:textId="77777777" w:rsidR="0092597E" w:rsidRDefault="0092597E" w:rsidP="0092597E">
      <w:pPr>
        <w:pStyle w:val="Bibliography"/>
      </w:pPr>
      <w:r>
        <w:t>49.</w:t>
      </w:r>
      <w:r>
        <w:tab/>
        <w:t xml:space="preserve">Kong, D., Wang, X., Nie, J., and Niu, G. (2019). Regulation of Antibiotic Production by Signaling Molecules in Streptomyces. Front. </w:t>
      </w:r>
      <w:proofErr w:type="spellStart"/>
      <w:r>
        <w:t>Microbiol</w:t>
      </w:r>
      <w:proofErr w:type="spellEnd"/>
      <w:r>
        <w:t xml:space="preserve">. </w:t>
      </w:r>
      <w:r>
        <w:rPr>
          <w:i/>
          <w:iCs/>
        </w:rPr>
        <w:t>10</w:t>
      </w:r>
      <w:r>
        <w:t>. https://doi.org/10.3389/fmicb.2019.02927.</w:t>
      </w:r>
    </w:p>
    <w:p w14:paraId="107C8DD3" w14:textId="77777777" w:rsidR="0092597E" w:rsidRDefault="0092597E" w:rsidP="0092597E">
      <w:pPr>
        <w:pStyle w:val="Bibliography"/>
      </w:pPr>
      <w:r>
        <w:t>50.</w:t>
      </w:r>
      <w:r>
        <w:tab/>
        <w:t xml:space="preserve">Louis, P., and Galinski, E.A. (1997). Characterization of genes for the biosynthesis of the compatible solute </w:t>
      </w:r>
      <w:proofErr w:type="spellStart"/>
      <w:r>
        <w:t>ectoine</w:t>
      </w:r>
      <w:proofErr w:type="spellEnd"/>
      <w:r>
        <w:t xml:space="preserve"> from </w:t>
      </w:r>
      <w:proofErr w:type="spellStart"/>
      <w:r>
        <w:t>Marinococcus</w:t>
      </w:r>
      <w:proofErr w:type="spellEnd"/>
      <w:r>
        <w:t xml:space="preserve"> </w:t>
      </w:r>
      <w:proofErr w:type="spellStart"/>
      <w:r>
        <w:t>halophilus</w:t>
      </w:r>
      <w:proofErr w:type="spellEnd"/>
      <w:r>
        <w:t xml:space="preserve"> and </w:t>
      </w:r>
      <w:proofErr w:type="spellStart"/>
      <w:r>
        <w:t>osmoregulated</w:t>
      </w:r>
      <w:proofErr w:type="spellEnd"/>
      <w:r>
        <w:t xml:space="preserve"> expression in Escherichia coli. Microbiology </w:t>
      </w:r>
      <w:r>
        <w:rPr>
          <w:i/>
          <w:iCs/>
        </w:rPr>
        <w:t>143</w:t>
      </w:r>
      <w:r>
        <w:t>, 1141–1149. https://doi.org/10.1099/00221287-143-4-1141.</w:t>
      </w:r>
    </w:p>
    <w:p w14:paraId="155983A3" w14:textId="77777777" w:rsidR="0092597E" w:rsidRDefault="0092597E" w:rsidP="0092597E">
      <w:pPr>
        <w:pStyle w:val="Bibliography"/>
      </w:pPr>
      <w:r>
        <w:t>51.</w:t>
      </w:r>
      <w:r>
        <w:tab/>
        <w:t xml:space="preserve">Kuhlmann, A.U., and Bremer, E. (2002). Osmotically Regulated Synthesis of the Compatible Solute </w:t>
      </w:r>
      <w:proofErr w:type="spellStart"/>
      <w:r>
        <w:t>Ectoine</w:t>
      </w:r>
      <w:proofErr w:type="spellEnd"/>
      <w:r>
        <w:t xml:space="preserve"> in </w:t>
      </w:r>
      <w:r>
        <w:rPr>
          <w:i/>
          <w:iCs/>
        </w:rPr>
        <w:t xml:space="preserve">Bacillus </w:t>
      </w:r>
      <w:proofErr w:type="spellStart"/>
      <w:r>
        <w:rPr>
          <w:i/>
          <w:iCs/>
        </w:rPr>
        <w:t>pasteurii</w:t>
      </w:r>
      <w:proofErr w:type="spellEnd"/>
      <w:r>
        <w:t xml:space="preserve"> and Related </w:t>
      </w:r>
      <w:r>
        <w:rPr>
          <w:i/>
          <w:iCs/>
        </w:rPr>
        <w:t>Bacillus</w:t>
      </w:r>
      <w:r>
        <w:t xml:space="preserve"> spp. Appl. Environ. </w:t>
      </w:r>
      <w:proofErr w:type="spellStart"/>
      <w:r>
        <w:t>Microbiol</w:t>
      </w:r>
      <w:proofErr w:type="spellEnd"/>
      <w:r>
        <w:t xml:space="preserve">. </w:t>
      </w:r>
      <w:r>
        <w:rPr>
          <w:i/>
          <w:iCs/>
        </w:rPr>
        <w:t>68</w:t>
      </w:r>
      <w:r>
        <w:t>, 772–783. https://doi.org/10.1128/AEM.68.2.772-783.2002.</w:t>
      </w:r>
    </w:p>
    <w:p w14:paraId="261BCF98" w14:textId="77777777" w:rsidR="0092597E" w:rsidRDefault="0092597E" w:rsidP="0092597E">
      <w:pPr>
        <w:pStyle w:val="Bibliography"/>
      </w:pPr>
      <w:r>
        <w:t>52.</w:t>
      </w:r>
      <w:r>
        <w:tab/>
        <w:t xml:space="preserve">Crosa, J.H., and Walsh, C.T. (2002). Genetics and Assembly Line Enzymology of Siderophore Biosynthesis in Bacteria. </w:t>
      </w:r>
      <w:proofErr w:type="spellStart"/>
      <w:r>
        <w:t>Microbiol</w:t>
      </w:r>
      <w:proofErr w:type="spellEnd"/>
      <w:r>
        <w:t xml:space="preserve">. Mol. Biol. Rev. </w:t>
      </w:r>
      <w:r>
        <w:rPr>
          <w:i/>
          <w:iCs/>
        </w:rPr>
        <w:t>66</w:t>
      </w:r>
      <w:r>
        <w:t>, 223–249. https://doi.org/10.1128/MMBR.66.2.223-249.2002.</w:t>
      </w:r>
    </w:p>
    <w:p w14:paraId="13F7C9B8" w14:textId="77777777" w:rsidR="0092597E" w:rsidRDefault="0092597E" w:rsidP="0092597E">
      <w:pPr>
        <w:pStyle w:val="Bibliography"/>
      </w:pPr>
      <w:r>
        <w:t>53.</w:t>
      </w:r>
      <w:r>
        <w:tab/>
        <w:t xml:space="preserve">Ehmann, D.E., Shaw-Reid, C.A., Losey, H.C., and Walsh, C.T. (2000). The </w:t>
      </w:r>
      <w:proofErr w:type="spellStart"/>
      <w:r>
        <w:t>EntF</w:t>
      </w:r>
      <w:proofErr w:type="spellEnd"/>
      <w:r>
        <w:t xml:space="preserve"> and EntE adenylation domains of </w:t>
      </w:r>
      <w:r>
        <w:rPr>
          <w:i/>
          <w:iCs/>
        </w:rPr>
        <w:t>Escherichia coli</w:t>
      </w:r>
      <w:r>
        <w:t xml:space="preserve"> </w:t>
      </w:r>
      <w:proofErr w:type="spellStart"/>
      <w:r>
        <w:t>enterobactin</w:t>
      </w:r>
      <w:proofErr w:type="spellEnd"/>
      <w:r>
        <w:t xml:space="preserve"> synthetase: Sequestration and selectivity in acyl-AMP transfers to thiolation domain </w:t>
      </w:r>
      <w:proofErr w:type="spellStart"/>
      <w:r>
        <w:t>cosubstrates</w:t>
      </w:r>
      <w:proofErr w:type="spellEnd"/>
      <w:r>
        <w:t xml:space="preserve">. Proc. Natl. Acad. Sci. </w:t>
      </w:r>
      <w:r>
        <w:rPr>
          <w:i/>
          <w:iCs/>
        </w:rPr>
        <w:t>97</w:t>
      </w:r>
      <w:r>
        <w:t>, 2509–2514. https://doi.org/10.1073/pnas.040572897.</w:t>
      </w:r>
    </w:p>
    <w:p w14:paraId="240266F8" w14:textId="77777777" w:rsidR="0092597E" w:rsidRDefault="0092597E" w:rsidP="0092597E">
      <w:pPr>
        <w:pStyle w:val="Bibliography"/>
      </w:pPr>
      <w:r>
        <w:t>54.</w:t>
      </w:r>
      <w:r>
        <w:tab/>
        <w:t xml:space="preserve">Gehring, A.M., Mori, I., and Walsh, C.T. (1998). Reconstitution and Characterization of the </w:t>
      </w:r>
      <w:r>
        <w:rPr>
          <w:i/>
          <w:iCs/>
        </w:rPr>
        <w:t>Escherichia coli</w:t>
      </w:r>
      <w:r>
        <w:t xml:space="preserve"> </w:t>
      </w:r>
      <w:proofErr w:type="spellStart"/>
      <w:r>
        <w:t>Enterobactin</w:t>
      </w:r>
      <w:proofErr w:type="spellEnd"/>
      <w:r>
        <w:t xml:space="preserve"> Synthetase from </w:t>
      </w:r>
      <w:proofErr w:type="spellStart"/>
      <w:r>
        <w:t>EntB</w:t>
      </w:r>
      <w:proofErr w:type="spellEnd"/>
      <w:r>
        <w:t xml:space="preserve">, EntE, and </w:t>
      </w:r>
      <w:proofErr w:type="spellStart"/>
      <w:r>
        <w:t>EntF</w:t>
      </w:r>
      <w:proofErr w:type="spellEnd"/>
      <w:r>
        <w:t xml:space="preserve">. Biochemistry </w:t>
      </w:r>
      <w:r>
        <w:rPr>
          <w:i/>
          <w:iCs/>
        </w:rPr>
        <w:t>37</w:t>
      </w:r>
      <w:r>
        <w:t>, 2648–2659. https://doi.org/10.1021/bi9726584.</w:t>
      </w:r>
    </w:p>
    <w:p w14:paraId="0B350ABE" w14:textId="77777777" w:rsidR="0092597E" w:rsidRDefault="0092597E" w:rsidP="0092597E">
      <w:pPr>
        <w:pStyle w:val="Bibliography"/>
      </w:pPr>
      <w:r>
        <w:lastRenderedPageBreak/>
        <w:t>55.</w:t>
      </w:r>
      <w:r>
        <w:tab/>
        <w:t xml:space="preserve">Horbal, L., </w:t>
      </w:r>
      <w:proofErr w:type="spellStart"/>
      <w:r>
        <w:t>Stierhof</w:t>
      </w:r>
      <w:proofErr w:type="spellEnd"/>
      <w:r>
        <w:t xml:space="preserve">, M., </w:t>
      </w:r>
      <w:proofErr w:type="spellStart"/>
      <w:r>
        <w:t>Palusczak</w:t>
      </w:r>
      <w:proofErr w:type="spellEnd"/>
      <w:r>
        <w:t xml:space="preserve">, A., Eckert, N., Zapp, J., and </w:t>
      </w:r>
      <w:proofErr w:type="spellStart"/>
      <w:r>
        <w:t>Luzhetskyy</w:t>
      </w:r>
      <w:proofErr w:type="spellEnd"/>
      <w:r>
        <w:t xml:space="preserve">, A. (2021). </w:t>
      </w:r>
      <w:proofErr w:type="spellStart"/>
      <w:r>
        <w:t>Cyclofaulknamycin</w:t>
      </w:r>
      <w:proofErr w:type="spellEnd"/>
      <w:r>
        <w:t xml:space="preserve"> with the Rare Amino Acid D-capreomycidine Isolated from a Well-Characterized Streptomyces albus Strain. Microorganisms </w:t>
      </w:r>
      <w:r>
        <w:rPr>
          <w:i/>
          <w:iCs/>
        </w:rPr>
        <w:t>9</w:t>
      </w:r>
      <w:r>
        <w:t>, 1609. https://doi.org/10.3390/microorganisms9081609.</w:t>
      </w:r>
    </w:p>
    <w:p w14:paraId="0CE9DBEA" w14:textId="77777777" w:rsidR="0092597E" w:rsidRDefault="0092597E" w:rsidP="0092597E">
      <w:pPr>
        <w:pStyle w:val="Bibliography"/>
      </w:pPr>
      <w:r>
        <w:t>56.</w:t>
      </w:r>
      <w:r>
        <w:tab/>
        <w:t xml:space="preserve">Ren, D., Lee, Y.-H., Wang, S.-A., and Liu, H. (2022). Characterization of the </w:t>
      </w:r>
      <w:proofErr w:type="spellStart"/>
      <w:r>
        <w:t>Oxazinomycin</w:t>
      </w:r>
      <w:proofErr w:type="spellEnd"/>
      <w:r>
        <w:t xml:space="preserve"> Biosynthetic Pathway Revealing the Key Role of a Nonheme Iron-Dependent </w:t>
      </w:r>
      <w:proofErr w:type="gramStart"/>
      <w:r>
        <w:t>Mono-oxygenase</w:t>
      </w:r>
      <w:proofErr w:type="gramEnd"/>
      <w:r>
        <w:t xml:space="preserve">. J. Am. Chem. Soc. </w:t>
      </w:r>
      <w:r>
        <w:rPr>
          <w:i/>
          <w:iCs/>
        </w:rPr>
        <w:t>144</w:t>
      </w:r>
      <w:r>
        <w:t>, 10968–10977. https://doi.org/10.1021/jacs.2c04080.</w:t>
      </w:r>
    </w:p>
    <w:p w14:paraId="02A65F07" w14:textId="77777777" w:rsidR="0092597E" w:rsidRDefault="0092597E" w:rsidP="0092597E">
      <w:pPr>
        <w:pStyle w:val="Bibliography"/>
      </w:pPr>
      <w:r>
        <w:t>57.</w:t>
      </w:r>
      <w:r>
        <w:tab/>
        <w:t xml:space="preserve">Hoz, J.F.-D.L., Méndez, C., Salas, J.A., and Olano, C. (2017). Novel Bioactive </w:t>
      </w:r>
      <w:proofErr w:type="spellStart"/>
      <w:r>
        <w:t>Paulomycin</w:t>
      </w:r>
      <w:proofErr w:type="spellEnd"/>
      <w:r>
        <w:t xml:space="preserve"> Derivatives Produced by Streptomyces albus J1074. Molecules </w:t>
      </w:r>
      <w:r>
        <w:rPr>
          <w:i/>
          <w:iCs/>
        </w:rPr>
        <w:t>22</w:t>
      </w:r>
      <w:r>
        <w:t>, 1758. https://doi.org/10.3390/molecules22101758.</w:t>
      </w:r>
    </w:p>
    <w:p w14:paraId="439839CD" w14:textId="77777777" w:rsidR="0092597E" w:rsidRDefault="0092597E" w:rsidP="0092597E">
      <w:pPr>
        <w:pStyle w:val="Bibliography"/>
      </w:pPr>
      <w:r>
        <w:t>58.</w:t>
      </w:r>
      <w:r>
        <w:tab/>
        <w:t xml:space="preserve">González, A., Rodríguez, M., Braña, A.F., Méndez, C., Salas, J.A., and Olano, C. (2016). New insights into </w:t>
      </w:r>
      <w:proofErr w:type="spellStart"/>
      <w:r>
        <w:t>paulomycin</w:t>
      </w:r>
      <w:proofErr w:type="spellEnd"/>
      <w:r>
        <w:t xml:space="preserve"> biosynthesis pathway in Streptomyces albus J1074 and generation of novel derivatives by combinatorial biosynthesis. </w:t>
      </w:r>
      <w:proofErr w:type="spellStart"/>
      <w:r>
        <w:t>Microb</w:t>
      </w:r>
      <w:proofErr w:type="spellEnd"/>
      <w:r>
        <w:t xml:space="preserve">. Cell Factories </w:t>
      </w:r>
      <w:r>
        <w:rPr>
          <w:i/>
          <w:iCs/>
        </w:rPr>
        <w:t>15</w:t>
      </w:r>
      <w:r>
        <w:t>, 56. https://doi.org/10.1186/s12934-016-0452-4.</w:t>
      </w:r>
    </w:p>
    <w:p w14:paraId="41EE5866" w14:textId="77777777" w:rsidR="0092597E" w:rsidRDefault="0092597E" w:rsidP="0092597E">
      <w:pPr>
        <w:pStyle w:val="Bibliography"/>
      </w:pPr>
      <w:r>
        <w:t>59.</w:t>
      </w:r>
      <w:r>
        <w:tab/>
        <w:t>Sarmiento-</w:t>
      </w:r>
      <w:proofErr w:type="spellStart"/>
      <w:r>
        <w:t>Vizcaíno</w:t>
      </w:r>
      <w:proofErr w:type="spellEnd"/>
      <w:r>
        <w:t xml:space="preserve">, A., Braña, A., Pérez-Victoria, I., Martín, J., De Pedro, N., Cruz, M., Díaz, C., Vicente, F., Acuña, J., Reyes, F., et al. (2017). </w:t>
      </w:r>
      <w:proofErr w:type="spellStart"/>
      <w:r>
        <w:t>Paulomycin</w:t>
      </w:r>
      <w:proofErr w:type="spellEnd"/>
      <w:r>
        <w:t xml:space="preserve"> G, a New Natural Product with Cytotoxic Activity against Tumor Cell Lines Produced by Deep-Sea Sediment Derived Micromonospora </w:t>
      </w:r>
      <w:proofErr w:type="spellStart"/>
      <w:r>
        <w:t>matsumotoense</w:t>
      </w:r>
      <w:proofErr w:type="spellEnd"/>
      <w:r>
        <w:t xml:space="preserve"> M-412 from the Avilés Canyon in the Cantabrian Sea. Mar. Drugs </w:t>
      </w:r>
      <w:r>
        <w:rPr>
          <w:i/>
          <w:iCs/>
        </w:rPr>
        <w:t>15</w:t>
      </w:r>
      <w:r>
        <w:t>, 271. https://doi.org/10.3390/md15090271.</w:t>
      </w:r>
    </w:p>
    <w:p w14:paraId="6FC21340" w14:textId="77777777" w:rsidR="0092597E" w:rsidRDefault="0092597E" w:rsidP="0092597E">
      <w:pPr>
        <w:pStyle w:val="Bibliography"/>
      </w:pPr>
      <w:r>
        <w:t>60.</w:t>
      </w:r>
      <w:r>
        <w:tab/>
        <w:t xml:space="preserve">Alper, H., Fischer, C., </w:t>
      </w:r>
      <w:proofErr w:type="spellStart"/>
      <w:r>
        <w:t>Nevoigt</w:t>
      </w:r>
      <w:proofErr w:type="spellEnd"/>
      <w:r>
        <w:t xml:space="preserve">, E., and Stephanopoulos, G. (2005). </w:t>
      </w:r>
      <w:proofErr w:type="gramStart"/>
      <w:r>
        <w:t>Tuning</w:t>
      </w:r>
      <w:proofErr w:type="gramEnd"/>
      <w:r>
        <w:t xml:space="preserve"> genetic control through promoter engineering. Proc. Natl. Acad. Sci. </w:t>
      </w:r>
      <w:r>
        <w:rPr>
          <w:i/>
          <w:iCs/>
        </w:rPr>
        <w:t>102</w:t>
      </w:r>
      <w:r>
        <w:t>, 12678–12683. https://doi.org/10.1073/pnas.0504604102.</w:t>
      </w:r>
    </w:p>
    <w:p w14:paraId="0369620F" w14:textId="77777777" w:rsidR="0092597E" w:rsidRDefault="0092597E" w:rsidP="0092597E">
      <w:pPr>
        <w:pStyle w:val="Bibliography"/>
      </w:pPr>
      <w:r>
        <w:t>61.</w:t>
      </w:r>
      <w:r>
        <w:tab/>
        <w:t xml:space="preserve">Rodionova, I.A., Gao, Y., Sastry, A., Hefner, Y., Lim, H.G., Rodionov, D.A., Saier, M.H., and Palsson, B.O. (2021). Identification of a transcription factor, </w:t>
      </w:r>
      <w:proofErr w:type="spellStart"/>
      <w:r>
        <w:t>PunR</w:t>
      </w:r>
      <w:proofErr w:type="spellEnd"/>
      <w:r>
        <w:t xml:space="preserve">, that regulates the purine and purine nucleoside transporter </w:t>
      </w:r>
      <w:proofErr w:type="spellStart"/>
      <w:r>
        <w:t>punC</w:t>
      </w:r>
      <w:proofErr w:type="spellEnd"/>
      <w:r>
        <w:t xml:space="preserve"> in E. coli. Commun. Biol. </w:t>
      </w:r>
      <w:r>
        <w:rPr>
          <w:i/>
          <w:iCs/>
        </w:rPr>
        <w:t>4</w:t>
      </w:r>
      <w:r>
        <w:t>, 991. https://doi.org/10.1038/s42003-021-02516-0.</w:t>
      </w:r>
    </w:p>
    <w:p w14:paraId="7CE38AD3" w14:textId="77777777" w:rsidR="0092597E" w:rsidRDefault="0092597E" w:rsidP="0092597E">
      <w:pPr>
        <w:pStyle w:val="Bibliography"/>
      </w:pPr>
      <w:r>
        <w:t>62.</w:t>
      </w:r>
      <w:r>
        <w:tab/>
        <w:t xml:space="preserve">Feng, W.-H., Mao, X.-M., Liu, Z.-H., and Li, Y.-Q. (2011). The ECF sigma factor </w:t>
      </w:r>
      <w:proofErr w:type="spellStart"/>
      <w:r>
        <w:t>SigT</w:t>
      </w:r>
      <w:proofErr w:type="spellEnd"/>
      <w:r>
        <w:t xml:space="preserve"> regulates actinorhodin production in response to nitrogen stress in Streptomyces </w:t>
      </w:r>
      <w:proofErr w:type="spellStart"/>
      <w:r>
        <w:t>coelicolor</w:t>
      </w:r>
      <w:proofErr w:type="spellEnd"/>
      <w:r>
        <w:t xml:space="preserve">. Appl. </w:t>
      </w:r>
      <w:proofErr w:type="spellStart"/>
      <w:r>
        <w:t>Microbiol</w:t>
      </w:r>
      <w:proofErr w:type="spellEnd"/>
      <w:r>
        <w:t xml:space="preserve">. </w:t>
      </w:r>
      <w:proofErr w:type="spellStart"/>
      <w:r>
        <w:t>Biotechnol</w:t>
      </w:r>
      <w:proofErr w:type="spellEnd"/>
      <w:r>
        <w:t xml:space="preserve">. </w:t>
      </w:r>
      <w:r>
        <w:rPr>
          <w:i/>
          <w:iCs/>
        </w:rPr>
        <w:t>92</w:t>
      </w:r>
      <w:r>
        <w:t>, 1009–1021. https://doi.org/10.1007/s00253-011-3619-2.</w:t>
      </w:r>
    </w:p>
    <w:p w14:paraId="4051B564" w14:textId="77777777" w:rsidR="0092597E" w:rsidRPr="0092597E" w:rsidRDefault="0092597E" w:rsidP="0092597E">
      <w:pPr>
        <w:pStyle w:val="Bibliography"/>
        <w:rPr>
          <w:lang w:val="sv-SE"/>
          <w:rPrChange w:id="1681" w:author="Mathias Jönsson" w:date="2025-01-20T07:31:00Z" w16du:dateUtc="2025-01-19T20:31:00Z">
            <w:rPr/>
          </w:rPrChange>
        </w:rPr>
      </w:pPr>
      <w:r>
        <w:t>63.</w:t>
      </w:r>
      <w:r>
        <w:tab/>
        <w:t xml:space="preserve">Mao, X.-M., Zhou, Z., Cheng, L.-Y., Hou, X.-P., Guan, W.-J., and Li, Y.-Q. (2009). Involvement of </w:t>
      </w:r>
      <w:proofErr w:type="spellStart"/>
      <w:r>
        <w:t>SigT</w:t>
      </w:r>
      <w:proofErr w:type="spellEnd"/>
      <w:r>
        <w:t xml:space="preserve"> and </w:t>
      </w:r>
      <w:proofErr w:type="spellStart"/>
      <w:r>
        <w:t>RstA</w:t>
      </w:r>
      <w:proofErr w:type="spellEnd"/>
      <w:r>
        <w:t xml:space="preserve"> in the differentiation of </w:t>
      </w:r>
      <w:r>
        <w:rPr>
          <w:i/>
          <w:iCs/>
        </w:rPr>
        <w:t xml:space="preserve">Streptomyces </w:t>
      </w:r>
      <w:proofErr w:type="spellStart"/>
      <w:r>
        <w:rPr>
          <w:i/>
          <w:iCs/>
        </w:rPr>
        <w:t>coelicolor</w:t>
      </w:r>
      <w:proofErr w:type="spellEnd"/>
      <w:r>
        <w:t xml:space="preserve">. </w:t>
      </w:r>
      <w:r w:rsidRPr="0092597E">
        <w:rPr>
          <w:lang w:val="sv-SE"/>
          <w:rPrChange w:id="1682" w:author="Mathias Jönsson" w:date="2025-01-20T07:31:00Z" w16du:dateUtc="2025-01-19T20:31:00Z">
            <w:rPr/>
          </w:rPrChange>
        </w:rPr>
        <w:t xml:space="preserve">FEBS Lett. </w:t>
      </w:r>
      <w:r w:rsidRPr="0092597E">
        <w:rPr>
          <w:i/>
          <w:iCs/>
          <w:lang w:val="sv-SE"/>
          <w:rPrChange w:id="1683" w:author="Mathias Jönsson" w:date="2025-01-20T07:31:00Z" w16du:dateUtc="2025-01-19T20:31:00Z">
            <w:rPr>
              <w:i/>
              <w:iCs/>
            </w:rPr>
          </w:rPrChange>
        </w:rPr>
        <w:t>583</w:t>
      </w:r>
      <w:r w:rsidRPr="0092597E">
        <w:rPr>
          <w:lang w:val="sv-SE"/>
          <w:rPrChange w:id="1684" w:author="Mathias Jönsson" w:date="2025-01-20T07:31:00Z" w16du:dateUtc="2025-01-19T20:31:00Z">
            <w:rPr/>
          </w:rPrChange>
        </w:rPr>
        <w:t>, 3145–3150. https://doi.org/10.1016/j.febslet.2009.09.025.</w:t>
      </w:r>
    </w:p>
    <w:p w14:paraId="19A8972B" w14:textId="77777777" w:rsidR="0092597E" w:rsidRDefault="0092597E" w:rsidP="0092597E">
      <w:pPr>
        <w:pStyle w:val="Bibliography"/>
      </w:pPr>
      <w:r w:rsidRPr="0092597E">
        <w:rPr>
          <w:lang w:val="sv-SE"/>
          <w:rPrChange w:id="1685" w:author="Mathias Jönsson" w:date="2025-01-20T07:31:00Z" w16du:dateUtc="2025-01-19T20:31:00Z">
            <w:rPr/>
          </w:rPrChange>
        </w:rPr>
        <w:t>64.</w:t>
      </w:r>
      <w:r w:rsidRPr="0092597E">
        <w:rPr>
          <w:lang w:val="sv-SE"/>
          <w:rPrChange w:id="1686" w:author="Mathias Jönsson" w:date="2025-01-20T07:31:00Z" w16du:dateUtc="2025-01-19T20:31:00Z">
            <w:rPr/>
          </w:rPrChange>
        </w:rPr>
        <w:tab/>
        <w:t xml:space="preserve">Park, P.J. (2009). </w:t>
      </w:r>
      <w:proofErr w:type="spellStart"/>
      <w:r>
        <w:t>ChIP</w:t>
      </w:r>
      <w:proofErr w:type="spellEnd"/>
      <w:r>
        <w:t xml:space="preserve">–seq: advantages and challenges of a maturing technology. Nat. Rev. Genet. </w:t>
      </w:r>
      <w:r>
        <w:rPr>
          <w:i/>
          <w:iCs/>
        </w:rPr>
        <w:t>10</w:t>
      </w:r>
      <w:r>
        <w:t>, 669–680. https://doi.org/10.1038/nrg2641.</w:t>
      </w:r>
    </w:p>
    <w:p w14:paraId="73BC1E4A" w14:textId="77777777" w:rsidR="0092597E" w:rsidRDefault="0092597E" w:rsidP="0092597E">
      <w:pPr>
        <w:pStyle w:val="Bibliography"/>
      </w:pPr>
      <w:r>
        <w:t>65.</w:t>
      </w:r>
      <w:r>
        <w:tab/>
        <w:t xml:space="preserve">Bartlett, A., O’Malley, R.C., Huang, S.C., Galli, M., Nery, J.R., </w:t>
      </w:r>
      <w:proofErr w:type="spellStart"/>
      <w:r>
        <w:t>Gallavotti</w:t>
      </w:r>
      <w:proofErr w:type="spellEnd"/>
      <w:r>
        <w:t xml:space="preserve">, A., and Ecker, J.R. (2017). Mapping genome-wide transcription-factor binding sites using DAP-seq. Nat. </w:t>
      </w:r>
      <w:proofErr w:type="spellStart"/>
      <w:r>
        <w:t>Protoc</w:t>
      </w:r>
      <w:proofErr w:type="spellEnd"/>
      <w:r>
        <w:t xml:space="preserve">. </w:t>
      </w:r>
      <w:r>
        <w:rPr>
          <w:i/>
          <w:iCs/>
        </w:rPr>
        <w:t>12</w:t>
      </w:r>
      <w:r>
        <w:t>, 1659–1672. https://doi.org/10.1038/nprot.2017.055.</w:t>
      </w:r>
    </w:p>
    <w:p w14:paraId="12E2FCA3" w14:textId="77777777" w:rsidR="0092597E" w:rsidRDefault="0092597E" w:rsidP="0092597E">
      <w:pPr>
        <w:pStyle w:val="Bibliography"/>
      </w:pPr>
      <w:r>
        <w:t>66.</w:t>
      </w:r>
      <w:r>
        <w:tab/>
        <w:t xml:space="preserve">Otani, H., and Mouncey, N.J. (2022). </w:t>
      </w:r>
      <w:proofErr w:type="spellStart"/>
      <w:r>
        <w:t>RIViT</w:t>
      </w:r>
      <w:proofErr w:type="spellEnd"/>
      <w:r>
        <w:t xml:space="preserve">-seq enables systematic identification of regulons of transcriptional </w:t>
      </w:r>
      <w:proofErr w:type="gramStart"/>
      <w:r>
        <w:t>machineries</w:t>
      </w:r>
      <w:proofErr w:type="gramEnd"/>
      <w:r>
        <w:t xml:space="preserve">. Nat. Commun. </w:t>
      </w:r>
      <w:r>
        <w:rPr>
          <w:i/>
          <w:iCs/>
        </w:rPr>
        <w:t>13</w:t>
      </w:r>
      <w:r>
        <w:t>, 3502. https://doi.org/10.1038/s41467-022-31191-w.</w:t>
      </w:r>
    </w:p>
    <w:p w14:paraId="2902C784" w14:textId="77777777" w:rsidR="0092597E" w:rsidRDefault="0092597E" w:rsidP="0092597E">
      <w:pPr>
        <w:pStyle w:val="Bibliography"/>
      </w:pPr>
      <w:r>
        <w:lastRenderedPageBreak/>
        <w:t>67.</w:t>
      </w:r>
      <w:r>
        <w:tab/>
        <w:t xml:space="preserve">Stegmüller, J., Estévez, M.R., Shu, W., Gläser, L., </w:t>
      </w:r>
      <w:proofErr w:type="spellStart"/>
      <w:r>
        <w:t>Myronovskyi</w:t>
      </w:r>
      <w:proofErr w:type="spellEnd"/>
      <w:r>
        <w:t xml:space="preserve">, M., Rückert-Reed, C., Kalinowski, J., </w:t>
      </w:r>
      <w:proofErr w:type="spellStart"/>
      <w:r>
        <w:t>Luzhetskyy</w:t>
      </w:r>
      <w:proofErr w:type="spellEnd"/>
      <w:r>
        <w:t xml:space="preserve">, A., and Wittmann, C. (2024). </w:t>
      </w:r>
      <w:proofErr w:type="gramStart"/>
      <w:r>
        <w:t>Systems</w:t>
      </w:r>
      <w:proofErr w:type="gramEnd"/>
      <w:r>
        <w:t xml:space="preserve"> metabolic engineering of the primary and secondary metabolism of Streptomyces </w:t>
      </w:r>
      <w:proofErr w:type="spellStart"/>
      <w:r>
        <w:t>albidoflavus</w:t>
      </w:r>
      <w:proofErr w:type="spellEnd"/>
      <w:r>
        <w:t xml:space="preserve"> enhances production of the reverse antibiotic </w:t>
      </w:r>
      <w:proofErr w:type="spellStart"/>
      <w:r>
        <w:t>nybomycin</w:t>
      </w:r>
      <w:proofErr w:type="spellEnd"/>
      <w:r>
        <w:t xml:space="preserve"> against multi-resistant Staphylococcus aureus. </w:t>
      </w:r>
      <w:proofErr w:type="spellStart"/>
      <w:r>
        <w:t>Metab</w:t>
      </w:r>
      <w:proofErr w:type="spellEnd"/>
      <w:r>
        <w:t xml:space="preserve">. Eng. </w:t>
      </w:r>
      <w:r>
        <w:rPr>
          <w:i/>
          <w:iCs/>
        </w:rPr>
        <w:t>81</w:t>
      </w:r>
      <w:r>
        <w:t>, 123–143. https://doi.org/10.1016/j.ymben.2023.12.004.</w:t>
      </w:r>
    </w:p>
    <w:p w14:paraId="6AACE5AC" w14:textId="77777777" w:rsidR="0092597E" w:rsidRDefault="0092597E" w:rsidP="0092597E">
      <w:pPr>
        <w:pStyle w:val="Bibliography"/>
      </w:pPr>
      <w:r>
        <w:t>68.</w:t>
      </w:r>
      <w:r>
        <w:tab/>
        <w:t xml:space="preserve">Gläser, L., Kuhl, M., Stegmüller, J., Rückert, C., </w:t>
      </w:r>
      <w:proofErr w:type="spellStart"/>
      <w:r>
        <w:t>Myronovskyi</w:t>
      </w:r>
      <w:proofErr w:type="spellEnd"/>
      <w:r>
        <w:t xml:space="preserve">, M., Kalinowski, J., </w:t>
      </w:r>
      <w:proofErr w:type="spellStart"/>
      <w:r>
        <w:t>Luzhetskyy</w:t>
      </w:r>
      <w:proofErr w:type="spellEnd"/>
      <w:r>
        <w:t xml:space="preserve">, A., and Wittmann, C. (2021). Superior production of heavy </w:t>
      </w:r>
      <w:proofErr w:type="spellStart"/>
      <w:r>
        <w:t>pamamycin</w:t>
      </w:r>
      <w:proofErr w:type="spellEnd"/>
      <w:r>
        <w:t xml:space="preserve"> derivatives using a </w:t>
      </w:r>
      <w:proofErr w:type="spellStart"/>
      <w:r>
        <w:t>bkdR</w:t>
      </w:r>
      <w:proofErr w:type="spellEnd"/>
      <w:r>
        <w:t xml:space="preserve"> deletion mutant of Streptomyces albus J1074/R2. </w:t>
      </w:r>
      <w:proofErr w:type="spellStart"/>
      <w:r>
        <w:t>Microb</w:t>
      </w:r>
      <w:proofErr w:type="spellEnd"/>
      <w:r>
        <w:t xml:space="preserve">. Cell Factories </w:t>
      </w:r>
      <w:r>
        <w:rPr>
          <w:i/>
          <w:iCs/>
        </w:rPr>
        <w:t>20</w:t>
      </w:r>
      <w:r>
        <w:t>, 111. https://doi.org/10.1186/s12934-021-01602-6.</w:t>
      </w:r>
    </w:p>
    <w:p w14:paraId="05F3E5B5" w14:textId="77777777" w:rsidR="0092597E" w:rsidRDefault="0092597E" w:rsidP="0092597E">
      <w:pPr>
        <w:pStyle w:val="Bibliography"/>
      </w:pPr>
      <w:r>
        <w:t>69.</w:t>
      </w:r>
      <w:r>
        <w:tab/>
      </w:r>
      <w:proofErr w:type="spellStart"/>
      <w:r>
        <w:t>Galardini</w:t>
      </w:r>
      <w:proofErr w:type="spellEnd"/>
      <w:r>
        <w:t xml:space="preserve">, M., Mengoni, A., Biondi, E.G., Semeraro, R., Florio, A., </w:t>
      </w:r>
      <w:proofErr w:type="spellStart"/>
      <w:r>
        <w:t>Bazzicalupo</w:t>
      </w:r>
      <w:proofErr w:type="spellEnd"/>
      <w:r>
        <w:t xml:space="preserve">, M., Benedetti, A., and </w:t>
      </w:r>
      <w:proofErr w:type="spellStart"/>
      <w:r>
        <w:t>Mocali</w:t>
      </w:r>
      <w:proofErr w:type="spellEnd"/>
      <w:r>
        <w:t xml:space="preserve">, S. (2014). </w:t>
      </w:r>
      <w:proofErr w:type="spellStart"/>
      <w:r>
        <w:t>DuctApe</w:t>
      </w:r>
      <w:proofErr w:type="spellEnd"/>
      <w:r>
        <w:t xml:space="preserve">: A suite for the analysis and correlation of genomic and </w:t>
      </w:r>
      <w:proofErr w:type="spellStart"/>
      <w:r>
        <w:t>OmniLog</w:t>
      </w:r>
      <w:r>
        <w:rPr>
          <w:vertAlign w:val="superscript"/>
        </w:rPr>
        <w:t>TM</w:t>
      </w:r>
      <w:proofErr w:type="spellEnd"/>
      <w:r>
        <w:t xml:space="preserve"> Phenotype Microarray data. Genomics </w:t>
      </w:r>
      <w:r>
        <w:rPr>
          <w:i/>
          <w:iCs/>
        </w:rPr>
        <w:t>103</w:t>
      </w:r>
      <w:r>
        <w:t>, 1–10. https://doi.org/10.1016/j.ygeno.2013.11.005.</w:t>
      </w:r>
    </w:p>
    <w:p w14:paraId="78C00BA5" w14:textId="77777777" w:rsidR="0092597E" w:rsidRDefault="0092597E" w:rsidP="0092597E">
      <w:pPr>
        <w:pStyle w:val="Bibliography"/>
      </w:pPr>
      <w:r>
        <w:t>70.</w:t>
      </w:r>
      <w:r>
        <w:tab/>
        <w:t xml:space="preserve">Sastry, A.V., Yuan, Y., Poudel, S., Rychel, K., Yoo, R., Lamoureux, C.R., Li, G., Burrows, J.T., Chauhan, S., Haiman, Z.B., et al. (2024). </w:t>
      </w:r>
      <w:proofErr w:type="spellStart"/>
      <w:r>
        <w:t>iModulonMiner</w:t>
      </w:r>
      <w:proofErr w:type="spellEnd"/>
      <w:r>
        <w:t xml:space="preserve"> and </w:t>
      </w:r>
      <w:proofErr w:type="spellStart"/>
      <w:r>
        <w:t>PyModulon</w:t>
      </w:r>
      <w:proofErr w:type="spellEnd"/>
      <w:r>
        <w:t xml:space="preserve">: Software for unsupervised mining of gene expression compendia. PLOS </w:t>
      </w:r>
      <w:proofErr w:type="spellStart"/>
      <w:r>
        <w:t>Comput</w:t>
      </w:r>
      <w:proofErr w:type="spellEnd"/>
      <w:r>
        <w:t xml:space="preserve">. Biol. </w:t>
      </w:r>
      <w:r>
        <w:rPr>
          <w:i/>
          <w:iCs/>
        </w:rPr>
        <w:t>20</w:t>
      </w:r>
      <w:r>
        <w:t>, e1012546. https://doi.org/10.1371/journal.pcbi.1012546.</w:t>
      </w:r>
    </w:p>
    <w:p w14:paraId="7A8BB04D" w14:textId="77777777" w:rsidR="0092597E" w:rsidRDefault="0092597E" w:rsidP="0092597E">
      <w:pPr>
        <w:pStyle w:val="Bibliography"/>
      </w:pPr>
      <w:r>
        <w:t>71.</w:t>
      </w:r>
      <w:r>
        <w:tab/>
        <w:t xml:space="preserve">Emms, D.M., and Kelly, S. (2019). </w:t>
      </w:r>
      <w:proofErr w:type="spellStart"/>
      <w:r>
        <w:t>OrthoFinder</w:t>
      </w:r>
      <w:proofErr w:type="spellEnd"/>
      <w:r>
        <w:t xml:space="preserve">: phylogenetic </w:t>
      </w:r>
      <w:proofErr w:type="spellStart"/>
      <w:r>
        <w:t>orthology</w:t>
      </w:r>
      <w:proofErr w:type="spellEnd"/>
      <w:r>
        <w:t xml:space="preserve"> inference for comparative genomics. Genome Biol. </w:t>
      </w:r>
      <w:r>
        <w:rPr>
          <w:i/>
          <w:iCs/>
        </w:rPr>
        <w:t>20</w:t>
      </w:r>
      <w:r>
        <w:t>, 238. https://doi.org/10.1186/s13059-019-1832-y.</w:t>
      </w:r>
    </w:p>
    <w:p w14:paraId="5BF76172" w14:textId="77777777" w:rsidR="0092597E" w:rsidRDefault="0092597E" w:rsidP="0092597E">
      <w:pPr>
        <w:pStyle w:val="Bibliography"/>
      </w:pPr>
      <w:r>
        <w:t>72.</w:t>
      </w:r>
      <w:r>
        <w:tab/>
        <w:t xml:space="preserve">Smoot, M.E., Ono, K., </w:t>
      </w:r>
      <w:proofErr w:type="spellStart"/>
      <w:r>
        <w:t>Ruscheinski</w:t>
      </w:r>
      <w:proofErr w:type="spellEnd"/>
      <w:r>
        <w:t xml:space="preserve">, J., Wang, P.-L., and Ideker, T. (2011). </w:t>
      </w:r>
      <w:proofErr w:type="spellStart"/>
      <w:r>
        <w:t>Cytoscape</w:t>
      </w:r>
      <w:proofErr w:type="spellEnd"/>
      <w:r>
        <w:t xml:space="preserve"> 2.8: new features for data integration and network visualization. Bioinformatics </w:t>
      </w:r>
      <w:r>
        <w:rPr>
          <w:i/>
          <w:iCs/>
        </w:rPr>
        <w:t>27</w:t>
      </w:r>
      <w:r>
        <w:t>, 431–432. https://doi.org/10.1093/bioinformatics/btq675.</w:t>
      </w:r>
    </w:p>
    <w:p w14:paraId="3C624CC6" w14:textId="77777777" w:rsidR="0092597E" w:rsidRDefault="0092597E" w:rsidP="0092597E">
      <w:pPr>
        <w:pStyle w:val="Bibliography"/>
      </w:pPr>
      <w:r>
        <w:t>73.</w:t>
      </w:r>
      <w:r>
        <w:tab/>
        <w:t xml:space="preserve">Morris, J.H., </w:t>
      </w:r>
      <w:proofErr w:type="spellStart"/>
      <w:r>
        <w:t>Apeltsin</w:t>
      </w:r>
      <w:proofErr w:type="spellEnd"/>
      <w:r>
        <w:t xml:space="preserve">, L., Newman, A.M., Baumbach, J., Wittkop, T., Su, G., Bader, G.D., and Ferrin, T.E. (2011). </w:t>
      </w:r>
      <w:proofErr w:type="spellStart"/>
      <w:r>
        <w:t>clusterMaker</w:t>
      </w:r>
      <w:proofErr w:type="spellEnd"/>
      <w:r>
        <w:t xml:space="preserve">: a multi-algorithm clustering plugin for </w:t>
      </w:r>
      <w:proofErr w:type="spellStart"/>
      <w:r>
        <w:t>Cytoscape</w:t>
      </w:r>
      <w:proofErr w:type="spellEnd"/>
      <w:r>
        <w:t xml:space="preserve">. BMC Bioinformatics </w:t>
      </w:r>
      <w:r>
        <w:rPr>
          <w:i/>
          <w:iCs/>
        </w:rPr>
        <w:t>12</w:t>
      </w:r>
      <w:r>
        <w:t>, 436. https://doi.org/10.1186/1471-2105-12-436.</w:t>
      </w:r>
    </w:p>
    <w:p w14:paraId="22281329" w14:textId="77777777" w:rsidR="0092597E" w:rsidRDefault="0092597E" w:rsidP="0092597E">
      <w:pPr>
        <w:pStyle w:val="Bibliography"/>
      </w:pPr>
      <w:r>
        <w:t>74.</w:t>
      </w:r>
      <w:r>
        <w:tab/>
        <w:t xml:space="preserve">Sastry, A.V., Poudel, S., Rychel, K., Yoo, R., Lamoureux, C.R., Chauhan, S., Haiman, Z.B., Al </w:t>
      </w:r>
      <w:proofErr w:type="spellStart"/>
      <w:r>
        <w:t>Bulushi</w:t>
      </w:r>
      <w:proofErr w:type="spellEnd"/>
      <w:r>
        <w:t>, T., Seif, Y., and Palsson, B.O. (2021). Mining all publicly available expression data to compute dynamic microbial transcriptional regulatory networks. Preprint, https://doi.org/10.1101/2021.07.01.450581 https://doi.org/10.1101/2021.07.01.450581.</w:t>
      </w:r>
    </w:p>
    <w:p w14:paraId="7673CD74" w14:textId="77777777" w:rsidR="0092597E" w:rsidRDefault="0092597E" w:rsidP="0092597E">
      <w:pPr>
        <w:pStyle w:val="Bibliography"/>
      </w:pPr>
      <w:r>
        <w:t>75.</w:t>
      </w:r>
      <w:r>
        <w:tab/>
        <w:t xml:space="preserve">Blin, K., Shaw, S., Augustijn, H.E., Reitz, Z.L., Biermann, F., </w:t>
      </w:r>
      <w:proofErr w:type="spellStart"/>
      <w:r>
        <w:t>Alanjary</w:t>
      </w:r>
      <w:proofErr w:type="spellEnd"/>
      <w:r>
        <w:t xml:space="preserve">, M., Fetter, A., Terlouw, B.R., Metcalf, W.W., Helfrich, E.J.N., et al. (2023). </w:t>
      </w:r>
      <w:proofErr w:type="spellStart"/>
      <w:r>
        <w:t>antiSMASH</w:t>
      </w:r>
      <w:proofErr w:type="spellEnd"/>
      <w:r>
        <w:t xml:space="preserve"> 7.0: new and improved predictions for detection, regulation, chemical structures and </w:t>
      </w:r>
      <w:proofErr w:type="spellStart"/>
      <w:r>
        <w:t>visualisation</w:t>
      </w:r>
      <w:proofErr w:type="spellEnd"/>
      <w:r>
        <w:t xml:space="preserve">. Nucleic Acids Res. </w:t>
      </w:r>
      <w:r>
        <w:rPr>
          <w:i/>
          <w:iCs/>
        </w:rPr>
        <w:t>51</w:t>
      </w:r>
      <w:r>
        <w:t>, W46–W50. https://doi.org/10.1093/nar/gkad344.</w:t>
      </w:r>
    </w:p>
    <w:p w14:paraId="539DD8DF" w14:textId="77777777" w:rsidR="0092597E" w:rsidRDefault="0092597E" w:rsidP="0092597E">
      <w:pPr>
        <w:pStyle w:val="Bibliography"/>
      </w:pPr>
      <w:r>
        <w:t>76.</w:t>
      </w:r>
      <w:r>
        <w:tab/>
        <w:t xml:space="preserve">Tong, Y., </w:t>
      </w:r>
      <w:proofErr w:type="spellStart"/>
      <w:r>
        <w:t>Whitford</w:t>
      </w:r>
      <w:proofErr w:type="spellEnd"/>
      <w:r>
        <w:t xml:space="preserve">, C.M., Blin, K., Jørgensen, T.S., Weber, T., and Lee, S.Y. (2020). CRISPR–Cas9, </w:t>
      </w:r>
      <w:proofErr w:type="spellStart"/>
      <w:r>
        <w:t>CRISPRi</w:t>
      </w:r>
      <w:proofErr w:type="spellEnd"/>
      <w:r>
        <w:t xml:space="preserve"> and CRISPR-BEST-mediated genetic manipulation in </w:t>
      </w:r>
      <w:proofErr w:type="spellStart"/>
      <w:r>
        <w:t>streptomycetes</w:t>
      </w:r>
      <w:proofErr w:type="spellEnd"/>
      <w:r>
        <w:t xml:space="preserve">. Nat. </w:t>
      </w:r>
      <w:proofErr w:type="spellStart"/>
      <w:r>
        <w:t>Protoc</w:t>
      </w:r>
      <w:proofErr w:type="spellEnd"/>
      <w:r>
        <w:t xml:space="preserve">. </w:t>
      </w:r>
      <w:r>
        <w:rPr>
          <w:i/>
          <w:iCs/>
        </w:rPr>
        <w:t>15</w:t>
      </w:r>
      <w:r>
        <w:t>, 2470–2502. https://doi.org/10.1038/s41596-020-0339-z.</w:t>
      </w:r>
    </w:p>
    <w:p w14:paraId="6995B50E" w14:textId="77777777" w:rsidR="0092597E" w:rsidRPr="0092597E" w:rsidRDefault="0092597E" w:rsidP="0092597E">
      <w:pPr>
        <w:pStyle w:val="Bibliography"/>
        <w:rPr>
          <w:lang w:val="sv-SE"/>
          <w:rPrChange w:id="1687" w:author="Mathias Jönsson" w:date="2025-01-20T07:31:00Z" w16du:dateUtc="2025-01-19T20:31:00Z">
            <w:rPr/>
          </w:rPrChange>
        </w:rPr>
      </w:pPr>
      <w:r>
        <w:t>77.</w:t>
      </w:r>
      <w:r>
        <w:tab/>
      </w:r>
      <w:proofErr w:type="spellStart"/>
      <w:r>
        <w:t>Whitford</w:t>
      </w:r>
      <w:proofErr w:type="spellEnd"/>
      <w:r>
        <w:t xml:space="preserve">, C.M., Gockel, P., Faurdal, D., Gren, T., Sigrist, R., and Weber, T. (2023). CASCADE-Cas3 Enables Highly Efficient Genome Engineering in </w:t>
      </w:r>
      <w:r>
        <w:rPr>
          <w:i/>
          <w:iCs/>
        </w:rPr>
        <w:t>Streptomyces</w:t>
      </w:r>
      <w:r>
        <w:t xml:space="preserve"> Species. </w:t>
      </w:r>
      <w:r w:rsidRPr="0092597E">
        <w:rPr>
          <w:lang w:val="sv-SE"/>
          <w:rPrChange w:id="1688" w:author="Mathias Jönsson" w:date="2025-01-20T07:31:00Z" w16du:dateUtc="2025-01-19T20:31:00Z">
            <w:rPr/>
          </w:rPrChange>
        </w:rPr>
        <w:t>Preprint, https://doi.org/10.1101/2023.05.09.539971 https://doi.org/10.1101/2023.05.09.539971.</w:t>
      </w:r>
    </w:p>
    <w:p w14:paraId="2F4FD652" w14:textId="77777777" w:rsidR="0092597E" w:rsidRDefault="0092597E" w:rsidP="0092597E">
      <w:pPr>
        <w:pStyle w:val="Bibliography"/>
      </w:pPr>
      <w:r w:rsidRPr="0092597E">
        <w:rPr>
          <w:lang w:val="sv-SE"/>
          <w:rPrChange w:id="1689" w:author="Mathias Jönsson" w:date="2025-01-20T07:31:00Z" w16du:dateUtc="2025-01-19T20:31:00Z">
            <w:rPr/>
          </w:rPrChange>
        </w:rPr>
        <w:lastRenderedPageBreak/>
        <w:t>78.</w:t>
      </w:r>
      <w:r w:rsidRPr="0092597E">
        <w:rPr>
          <w:lang w:val="sv-SE"/>
          <w:rPrChange w:id="1690" w:author="Mathias Jönsson" w:date="2025-01-20T07:31:00Z" w16du:dateUtc="2025-01-19T20:31:00Z">
            <w:rPr/>
          </w:rPrChange>
        </w:rPr>
        <w:tab/>
      </w:r>
      <w:proofErr w:type="spellStart"/>
      <w:r w:rsidRPr="0092597E">
        <w:rPr>
          <w:lang w:val="sv-SE"/>
          <w:rPrChange w:id="1691" w:author="Mathias Jönsson" w:date="2025-01-20T07:31:00Z" w16du:dateUtc="2025-01-19T20:31:00Z">
            <w:rPr/>
          </w:rPrChange>
        </w:rPr>
        <w:t>Roubos</w:t>
      </w:r>
      <w:proofErr w:type="spellEnd"/>
      <w:r w:rsidRPr="0092597E">
        <w:rPr>
          <w:lang w:val="sv-SE"/>
          <w:rPrChange w:id="1692" w:author="Mathias Jönsson" w:date="2025-01-20T07:31:00Z" w16du:dateUtc="2025-01-19T20:31:00Z">
            <w:rPr/>
          </w:rPrChange>
        </w:rPr>
        <w:t xml:space="preserve">, J.A., </w:t>
      </w:r>
      <w:proofErr w:type="spellStart"/>
      <w:r w:rsidRPr="0092597E">
        <w:rPr>
          <w:lang w:val="sv-SE"/>
          <w:rPrChange w:id="1693" w:author="Mathias Jönsson" w:date="2025-01-20T07:31:00Z" w16du:dateUtc="2025-01-19T20:31:00Z">
            <w:rPr/>
          </w:rPrChange>
        </w:rPr>
        <w:t>Krabben</w:t>
      </w:r>
      <w:proofErr w:type="spellEnd"/>
      <w:r w:rsidRPr="0092597E">
        <w:rPr>
          <w:lang w:val="sv-SE"/>
          <w:rPrChange w:id="1694" w:author="Mathias Jönsson" w:date="2025-01-20T07:31:00Z" w16du:dateUtc="2025-01-19T20:31:00Z">
            <w:rPr/>
          </w:rPrChange>
        </w:rPr>
        <w:t xml:space="preserve">, P., </w:t>
      </w:r>
      <w:proofErr w:type="spellStart"/>
      <w:r w:rsidRPr="0092597E">
        <w:rPr>
          <w:lang w:val="sv-SE"/>
          <w:rPrChange w:id="1695" w:author="Mathias Jönsson" w:date="2025-01-20T07:31:00Z" w16du:dateUtc="2025-01-19T20:31:00Z">
            <w:rPr/>
          </w:rPrChange>
        </w:rPr>
        <w:t>Luiten</w:t>
      </w:r>
      <w:proofErr w:type="spellEnd"/>
      <w:r w:rsidRPr="0092597E">
        <w:rPr>
          <w:lang w:val="sv-SE"/>
          <w:rPrChange w:id="1696" w:author="Mathias Jönsson" w:date="2025-01-20T07:31:00Z" w16du:dateUtc="2025-01-19T20:31:00Z">
            <w:rPr/>
          </w:rPrChange>
        </w:rPr>
        <w:t xml:space="preserve">, R.G.M., Verbruggen, H.B., and </w:t>
      </w:r>
      <w:proofErr w:type="spellStart"/>
      <w:r w:rsidRPr="0092597E">
        <w:rPr>
          <w:lang w:val="sv-SE"/>
          <w:rPrChange w:id="1697" w:author="Mathias Jönsson" w:date="2025-01-20T07:31:00Z" w16du:dateUtc="2025-01-19T20:31:00Z">
            <w:rPr/>
          </w:rPrChange>
        </w:rPr>
        <w:t>Heijnen</w:t>
      </w:r>
      <w:proofErr w:type="spellEnd"/>
      <w:r w:rsidRPr="0092597E">
        <w:rPr>
          <w:lang w:val="sv-SE"/>
          <w:rPrChange w:id="1698" w:author="Mathias Jönsson" w:date="2025-01-20T07:31:00Z" w16du:dateUtc="2025-01-19T20:31:00Z">
            <w:rPr/>
          </w:rPrChange>
        </w:rPr>
        <w:t xml:space="preserve">, </w:t>
      </w:r>
      <w:proofErr w:type="spellStart"/>
      <w:r w:rsidRPr="0092597E">
        <w:rPr>
          <w:lang w:val="sv-SE"/>
          <w:rPrChange w:id="1699" w:author="Mathias Jönsson" w:date="2025-01-20T07:31:00Z" w16du:dateUtc="2025-01-19T20:31:00Z">
            <w:rPr/>
          </w:rPrChange>
        </w:rPr>
        <w:t>Joseph.J</w:t>
      </w:r>
      <w:proofErr w:type="spellEnd"/>
      <w:r w:rsidRPr="0092597E">
        <w:rPr>
          <w:lang w:val="sv-SE"/>
          <w:rPrChange w:id="1700" w:author="Mathias Jönsson" w:date="2025-01-20T07:31:00Z" w16du:dateUtc="2025-01-19T20:31:00Z">
            <w:rPr/>
          </w:rPrChange>
        </w:rPr>
        <w:t xml:space="preserve">. (2001). </w:t>
      </w:r>
      <w:r>
        <w:t xml:space="preserve">A Quantitative Approach to Characterizing Cell Lysis Caused by Mechanical Agitation of </w:t>
      </w:r>
      <w:r>
        <w:rPr>
          <w:i/>
          <w:iCs/>
        </w:rPr>
        <w:t xml:space="preserve">Streptomyces </w:t>
      </w:r>
      <w:proofErr w:type="spellStart"/>
      <w:r>
        <w:rPr>
          <w:i/>
          <w:iCs/>
        </w:rPr>
        <w:t>clavuligerus</w:t>
      </w:r>
      <w:proofErr w:type="spellEnd"/>
      <w:r>
        <w:t xml:space="preserve">. </w:t>
      </w:r>
      <w:proofErr w:type="spellStart"/>
      <w:r>
        <w:t>Biotechnol</w:t>
      </w:r>
      <w:proofErr w:type="spellEnd"/>
      <w:r>
        <w:t xml:space="preserve">. Prog. </w:t>
      </w:r>
      <w:r>
        <w:rPr>
          <w:i/>
          <w:iCs/>
        </w:rPr>
        <w:t>17</w:t>
      </w:r>
      <w:r>
        <w:t>, 336–347. https://doi.org/10.1021/bp0001617.</w:t>
      </w:r>
    </w:p>
    <w:p w14:paraId="24DDC169" w14:textId="77777777" w:rsidR="0092597E" w:rsidRDefault="0092597E" w:rsidP="0092597E">
      <w:pPr>
        <w:pStyle w:val="Bibliography"/>
      </w:pPr>
      <w:r>
        <w:t>79.</w:t>
      </w:r>
      <w:r>
        <w:tab/>
        <w:t xml:space="preserve">Langmead, B., and Salzberg, S.L. (2012). Fast gapped-read alignment with Bowtie 2. Nat. Methods </w:t>
      </w:r>
      <w:r>
        <w:rPr>
          <w:i/>
          <w:iCs/>
        </w:rPr>
        <w:t>9</w:t>
      </w:r>
      <w:r>
        <w:t>, 357–359. https://doi.org/10.1038/nmeth.1923.</w:t>
      </w:r>
    </w:p>
    <w:p w14:paraId="6A51A6C5" w14:textId="77777777" w:rsidR="0092597E" w:rsidRDefault="0092597E" w:rsidP="0092597E">
      <w:pPr>
        <w:pStyle w:val="Bibliography"/>
      </w:pPr>
      <w:r>
        <w:t>80.</w:t>
      </w:r>
      <w:r>
        <w:tab/>
        <w:t xml:space="preserve">Wang, L., Wang, S., and Li, W. (2012). </w:t>
      </w:r>
      <w:proofErr w:type="spellStart"/>
      <w:r>
        <w:t>RSeQC</w:t>
      </w:r>
      <w:proofErr w:type="spellEnd"/>
      <w:r>
        <w:t xml:space="preserve">: quality control of RNA-seq experiments. Bioinformatics </w:t>
      </w:r>
      <w:r>
        <w:rPr>
          <w:i/>
          <w:iCs/>
        </w:rPr>
        <w:t>28</w:t>
      </w:r>
      <w:r>
        <w:t>, 2184–2185. https://doi.org/10.1093/bioinformatics/bts356.</w:t>
      </w:r>
    </w:p>
    <w:p w14:paraId="5977B44C" w14:textId="77777777" w:rsidR="0092597E" w:rsidRDefault="0092597E" w:rsidP="0092597E">
      <w:pPr>
        <w:pStyle w:val="Bibliography"/>
      </w:pPr>
      <w:r>
        <w:t>81.</w:t>
      </w:r>
      <w:r>
        <w:tab/>
        <w:t xml:space="preserve">Liao, Y., Smyth, G.K., and Shi, W. (2014). </w:t>
      </w:r>
      <w:proofErr w:type="spellStart"/>
      <w:r>
        <w:t>featureCounts</w:t>
      </w:r>
      <w:proofErr w:type="spellEnd"/>
      <w:r>
        <w:t xml:space="preserve">: an efficient </w:t>
      </w:r>
      <w:proofErr w:type="gramStart"/>
      <w:r>
        <w:t>general purpose</w:t>
      </w:r>
      <w:proofErr w:type="gramEnd"/>
      <w:r>
        <w:t xml:space="preserve"> program for assigning sequence reads to genomic features. Bioinformatics </w:t>
      </w:r>
      <w:r>
        <w:rPr>
          <w:i/>
          <w:iCs/>
        </w:rPr>
        <w:t>30</w:t>
      </w:r>
      <w:r>
        <w:t>, 923–930. https://doi.org/10.1093/bioinformatics/btt656.</w:t>
      </w:r>
    </w:p>
    <w:p w14:paraId="604CB48E" w14:textId="77777777" w:rsidR="0092597E" w:rsidRDefault="0092597E" w:rsidP="0092597E">
      <w:pPr>
        <w:pStyle w:val="Bibliography"/>
      </w:pPr>
      <w:r>
        <w:t>82.</w:t>
      </w:r>
      <w:r>
        <w:tab/>
      </w:r>
      <w:proofErr w:type="spellStart"/>
      <w:r>
        <w:t>Ewels</w:t>
      </w:r>
      <w:proofErr w:type="spellEnd"/>
      <w:r>
        <w:t xml:space="preserve">, P., Magnusson, M., Lundin, S., and </w:t>
      </w:r>
      <w:proofErr w:type="spellStart"/>
      <w:r>
        <w:t>Käller</w:t>
      </w:r>
      <w:proofErr w:type="spellEnd"/>
      <w:r>
        <w:t xml:space="preserve">, M. (2016). </w:t>
      </w:r>
      <w:proofErr w:type="spellStart"/>
      <w:r>
        <w:t>MultiQC</w:t>
      </w:r>
      <w:proofErr w:type="spellEnd"/>
      <w:r>
        <w:t xml:space="preserve">: summarize analysis results for multiple tools and samples in a single report. Bioinformatics </w:t>
      </w:r>
      <w:r>
        <w:rPr>
          <w:i/>
          <w:iCs/>
        </w:rPr>
        <w:t>32</w:t>
      </w:r>
      <w:r>
        <w:t>, 3047–3048. https://doi.org/10.1093/bioinformatics/btw354.</w:t>
      </w:r>
    </w:p>
    <w:p w14:paraId="79B78978" w14:textId="77777777" w:rsidR="0092597E" w:rsidRDefault="0092597E" w:rsidP="0092597E">
      <w:pPr>
        <w:pStyle w:val="Bibliography"/>
      </w:pPr>
      <w:r>
        <w:t>83.</w:t>
      </w:r>
      <w:r>
        <w:tab/>
        <w:t xml:space="preserve">McConn, J.L., Lamoureux, C.R., Poudel, S., Palsson, B.O., and Sastry, A.V. (2021). Optimal dimensionality selection for independent component analysis of transcriptomic data. BMC Bioinformatics </w:t>
      </w:r>
      <w:r>
        <w:rPr>
          <w:i/>
          <w:iCs/>
        </w:rPr>
        <w:t>22</w:t>
      </w:r>
      <w:r>
        <w:t>, 584. https://doi.org/10.1186/s12859-021-04497-7.</w:t>
      </w:r>
    </w:p>
    <w:p w14:paraId="1121B14A" w14:textId="77777777" w:rsidR="0092597E" w:rsidRDefault="0092597E" w:rsidP="0092597E">
      <w:pPr>
        <w:pStyle w:val="Bibliography"/>
      </w:pPr>
      <w:r>
        <w:t>84.</w:t>
      </w:r>
      <w:r>
        <w:tab/>
        <w:t xml:space="preserve">Hyvarinen, A. (1999). Fast and robust fixed-point algorithms for independent component analysis. IEEE Trans. Neural </w:t>
      </w:r>
      <w:proofErr w:type="spellStart"/>
      <w:r>
        <w:t>Netw</w:t>
      </w:r>
      <w:proofErr w:type="spellEnd"/>
      <w:r>
        <w:t xml:space="preserve">. </w:t>
      </w:r>
      <w:r>
        <w:rPr>
          <w:i/>
          <w:iCs/>
        </w:rPr>
        <w:t>10</w:t>
      </w:r>
      <w:r>
        <w:t>, 626–634. https://doi.org/10.1109/72.761722.</w:t>
      </w:r>
    </w:p>
    <w:p w14:paraId="549B1E8D" w14:textId="77777777" w:rsidR="0092597E" w:rsidRDefault="0092597E" w:rsidP="0092597E">
      <w:pPr>
        <w:pStyle w:val="Bibliography"/>
      </w:pPr>
      <w:r>
        <w:t>85.</w:t>
      </w:r>
      <w:r>
        <w:tab/>
        <w:t xml:space="preserve">Pedregosa, F., </w:t>
      </w:r>
      <w:proofErr w:type="spellStart"/>
      <w:r>
        <w:t>Varoquaux</w:t>
      </w:r>
      <w:proofErr w:type="spellEnd"/>
      <w:r>
        <w:t xml:space="preserve">, G., </w:t>
      </w:r>
      <w:proofErr w:type="spellStart"/>
      <w:r>
        <w:t>Gramfort</w:t>
      </w:r>
      <w:proofErr w:type="spellEnd"/>
      <w:r>
        <w:t xml:space="preserve">, A., Michel, V., Thirion, B., Grisel, O., Blondel, M., </w:t>
      </w:r>
      <w:proofErr w:type="spellStart"/>
      <w:r>
        <w:t>Prettenhofer</w:t>
      </w:r>
      <w:proofErr w:type="spellEnd"/>
      <w:r>
        <w:t>, P., Weiss, R., Dubourg, V., et al. Scikit-learn: Machine Learning in Python. Mach. Learn. PYTHON.</w:t>
      </w:r>
    </w:p>
    <w:p w14:paraId="5DEFE9AD" w14:textId="77777777" w:rsidR="0092597E" w:rsidRDefault="0092597E" w:rsidP="0092597E">
      <w:pPr>
        <w:pStyle w:val="Bibliography"/>
      </w:pPr>
      <w:r>
        <w:t>86.</w:t>
      </w:r>
      <w:r>
        <w:tab/>
        <w:t xml:space="preserve">Karp, P.D., Billington, R., Caspi, R., Fulcher, C.A., Latendresse, M., Kothari, A., Keseler, I.M., </w:t>
      </w:r>
      <w:proofErr w:type="spellStart"/>
      <w:r>
        <w:t>Krummenacker</w:t>
      </w:r>
      <w:proofErr w:type="spellEnd"/>
      <w:r>
        <w:t xml:space="preserve">, M., Midford, P.E., Ong, Q., et al. (2019). The </w:t>
      </w:r>
      <w:proofErr w:type="spellStart"/>
      <w:r>
        <w:t>BioCyc</w:t>
      </w:r>
      <w:proofErr w:type="spellEnd"/>
      <w:r>
        <w:t xml:space="preserve"> collection of microbial genomes and metabolic pathways. Brief. </w:t>
      </w:r>
      <w:proofErr w:type="spellStart"/>
      <w:r>
        <w:t>Bioinform</w:t>
      </w:r>
      <w:proofErr w:type="spellEnd"/>
      <w:r>
        <w:t xml:space="preserve">. </w:t>
      </w:r>
      <w:r>
        <w:rPr>
          <w:i/>
          <w:iCs/>
        </w:rPr>
        <w:t>20</w:t>
      </w:r>
      <w:r>
        <w:t>, 1085–1093. https://doi.org/10.1093/bib/bbx085.</w:t>
      </w:r>
    </w:p>
    <w:p w14:paraId="000000FD" w14:textId="74E6A3DC" w:rsidR="00641530" w:rsidDel="003A7B96" w:rsidRDefault="003A7B96" w:rsidP="00EC339A">
      <w:pPr>
        <w:widowControl w:val="0"/>
        <w:pBdr>
          <w:top w:val="nil"/>
          <w:left w:val="nil"/>
          <w:bottom w:val="nil"/>
          <w:right w:val="nil"/>
          <w:between w:val="nil"/>
        </w:pBdr>
        <w:spacing w:line="240" w:lineRule="auto"/>
        <w:ind w:left="720" w:hanging="720"/>
        <w:rPr>
          <w:del w:id="1701" w:author="Mathias Jönsson" w:date="2025-01-17T13:20:00Z" w16du:dateUtc="2025-01-17T02:20:00Z"/>
          <w:sz w:val="24"/>
          <w:szCs w:val="24"/>
        </w:rPr>
      </w:pPr>
      <w:r>
        <w:rPr>
          <w:sz w:val="24"/>
          <w:szCs w:val="24"/>
        </w:rPr>
        <w:fldChar w:fldCharType="end"/>
      </w:r>
      <w:del w:id="1702" w:author="Mathias Jönsson" w:date="2025-01-17T13:20:00Z" w16du:dateUtc="2025-01-17T02:20:00Z">
        <w:r w:rsidR="00000000" w:rsidDel="003A7B96">
          <w:rPr>
            <w:sz w:val="24"/>
            <w:szCs w:val="24"/>
          </w:rPr>
          <w:br/>
          <w:delText xml:space="preserve">1. Hopwood,D.A. (2007) </w:delText>
        </w:r>
        <w:r w:rsidR="00000000" w:rsidDel="003A7B96">
          <w:rPr>
            <w:i/>
            <w:sz w:val="24"/>
            <w:szCs w:val="24"/>
          </w:rPr>
          <w:delText>Streptomyces</w:delText>
        </w:r>
        <w:r w:rsidR="00000000" w:rsidDel="003A7B96">
          <w:rPr>
            <w:sz w:val="24"/>
            <w:szCs w:val="24"/>
          </w:rPr>
          <w:delText xml:space="preserve"> in Nature and Medicine: The Antibiotic Makers Oxford University Press, USA.</w:delText>
        </w:r>
        <w:r w:rsidR="00000000" w:rsidDel="003A7B96">
          <w:rPr>
            <w:sz w:val="24"/>
            <w:szCs w:val="24"/>
          </w:rPr>
          <w:br/>
        </w:r>
      </w:del>
    </w:p>
    <w:p w14:paraId="000000FE" w14:textId="32ED367B" w:rsidR="00641530" w:rsidDel="003A7B96" w:rsidRDefault="00000000">
      <w:pPr>
        <w:widowControl w:val="0"/>
        <w:pBdr>
          <w:top w:val="nil"/>
          <w:left w:val="nil"/>
          <w:bottom w:val="nil"/>
          <w:right w:val="nil"/>
          <w:between w:val="nil"/>
        </w:pBdr>
        <w:spacing w:line="240" w:lineRule="auto"/>
        <w:rPr>
          <w:del w:id="1703" w:author="Mathias Jönsson" w:date="2025-01-17T13:20:00Z" w16du:dateUtc="2025-01-17T02:20:00Z"/>
          <w:sz w:val="24"/>
          <w:szCs w:val="24"/>
        </w:rPr>
        <w:pPrChange w:id="1704" w:author="Mathias Jönsson" w:date="2025-01-17T13:20:00Z" w16du:dateUtc="2025-01-17T02:20:00Z">
          <w:pPr>
            <w:widowControl w:val="0"/>
            <w:pBdr>
              <w:top w:val="nil"/>
              <w:left w:val="nil"/>
              <w:bottom w:val="nil"/>
              <w:right w:val="nil"/>
              <w:between w:val="nil"/>
            </w:pBdr>
            <w:spacing w:line="240" w:lineRule="auto"/>
            <w:ind w:left="720" w:hanging="720"/>
          </w:pPr>
        </w:pPrChange>
      </w:pPr>
      <w:del w:id="1705" w:author="Mathias Jönsson" w:date="2025-01-17T13:20:00Z" w16du:dateUtc="2025-01-17T02:20:00Z">
        <w:r w:rsidDel="003A7B96">
          <w:rPr>
            <w:sz w:val="24"/>
            <w:szCs w:val="24"/>
          </w:rPr>
          <w:br/>
          <w:delText xml:space="preserve">2. Katz,L. and Baltz,R.H. (2016) Natural product discovery: past, present, and future. </w:delText>
        </w:r>
        <w:r w:rsidDel="003A7B96">
          <w:rPr>
            <w:i/>
            <w:sz w:val="24"/>
            <w:szCs w:val="24"/>
          </w:rPr>
          <w:delText>J. Ind. Microbiol. Biotechnol.</w:delText>
        </w:r>
        <w:r w:rsidDel="003A7B96">
          <w:rPr>
            <w:sz w:val="24"/>
            <w:szCs w:val="24"/>
          </w:rPr>
          <w:delText xml:space="preserve">, </w:delText>
        </w:r>
        <w:r w:rsidDel="003A7B96">
          <w:rPr>
            <w:b/>
            <w:sz w:val="24"/>
            <w:szCs w:val="24"/>
          </w:rPr>
          <w:delText>43</w:delText>
        </w:r>
        <w:r w:rsidDel="003A7B96">
          <w:rPr>
            <w:sz w:val="24"/>
            <w:szCs w:val="24"/>
          </w:rPr>
          <w:delText>, 155–176.</w:delText>
        </w:r>
        <w:r w:rsidDel="003A7B96">
          <w:rPr>
            <w:sz w:val="24"/>
            <w:szCs w:val="24"/>
          </w:rPr>
          <w:br/>
          <w:delText>https://doi.org/10.1007/s10295-015-1723-5</w:delText>
        </w:r>
        <w:r w:rsidDel="003A7B96">
          <w:rPr>
            <w:sz w:val="24"/>
            <w:szCs w:val="24"/>
          </w:rPr>
          <w:br/>
        </w:r>
      </w:del>
    </w:p>
    <w:p w14:paraId="000000FF" w14:textId="1F5BB34C" w:rsidR="00641530" w:rsidDel="003A7B96" w:rsidRDefault="00000000">
      <w:pPr>
        <w:widowControl w:val="0"/>
        <w:pBdr>
          <w:top w:val="nil"/>
          <w:left w:val="nil"/>
          <w:bottom w:val="nil"/>
          <w:right w:val="nil"/>
          <w:between w:val="nil"/>
        </w:pBdr>
        <w:spacing w:line="240" w:lineRule="auto"/>
        <w:rPr>
          <w:del w:id="1706" w:author="Mathias Jönsson" w:date="2025-01-17T13:20:00Z" w16du:dateUtc="2025-01-17T02:20:00Z"/>
          <w:sz w:val="24"/>
          <w:szCs w:val="24"/>
        </w:rPr>
        <w:pPrChange w:id="1707" w:author="Mathias Jönsson" w:date="2025-01-17T13:20:00Z" w16du:dateUtc="2025-01-17T02:20:00Z">
          <w:pPr>
            <w:widowControl w:val="0"/>
            <w:pBdr>
              <w:top w:val="nil"/>
              <w:left w:val="nil"/>
              <w:bottom w:val="nil"/>
              <w:right w:val="nil"/>
              <w:between w:val="nil"/>
            </w:pBdr>
            <w:spacing w:line="240" w:lineRule="auto"/>
            <w:ind w:left="720" w:hanging="720"/>
          </w:pPr>
        </w:pPrChange>
      </w:pPr>
      <w:del w:id="1708" w:author="Mathias Jönsson" w:date="2025-01-17T13:20:00Z" w16du:dateUtc="2025-01-17T02:20:00Z">
        <w:r w:rsidDel="003A7B96">
          <w:rPr>
            <w:sz w:val="24"/>
            <w:szCs w:val="24"/>
          </w:rPr>
          <w:br/>
          <w:delText xml:space="preserve">3. Bentley,S.D., Chater,K.F., Cerdeño-Tárraga,A.-M., Challis,G.L., Thomson,N.R., James,K.D., Harris,D.E., Quail,M.A., Kieser,H., Harper,D., </w:delText>
        </w:r>
        <w:r w:rsidDel="003A7B96">
          <w:rPr>
            <w:i/>
            <w:sz w:val="24"/>
            <w:szCs w:val="24"/>
          </w:rPr>
          <w:delText>et al.</w:delText>
        </w:r>
        <w:r w:rsidDel="003A7B96">
          <w:rPr>
            <w:sz w:val="24"/>
            <w:szCs w:val="24"/>
          </w:rPr>
          <w:delText xml:space="preserve"> (2002) Complete genome sequence of the model actinomycete </w:delText>
        </w:r>
        <w:r w:rsidDel="003A7B96">
          <w:rPr>
            <w:i/>
            <w:sz w:val="24"/>
            <w:szCs w:val="24"/>
          </w:rPr>
          <w:delText>Streptomyces coelicolor</w:delText>
        </w:r>
        <w:r w:rsidDel="003A7B96">
          <w:rPr>
            <w:sz w:val="24"/>
            <w:szCs w:val="24"/>
          </w:rPr>
          <w:delText xml:space="preserve"> A3(2). </w:delText>
        </w:r>
        <w:r w:rsidDel="003A7B96">
          <w:rPr>
            <w:i/>
            <w:sz w:val="24"/>
            <w:szCs w:val="24"/>
          </w:rPr>
          <w:delText>Nature</w:delText>
        </w:r>
        <w:r w:rsidDel="003A7B96">
          <w:rPr>
            <w:sz w:val="24"/>
            <w:szCs w:val="24"/>
          </w:rPr>
          <w:delText xml:space="preserve">, </w:delText>
        </w:r>
        <w:r w:rsidDel="003A7B96">
          <w:rPr>
            <w:b/>
            <w:sz w:val="24"/>
            <w:szCs w:val="24"/>
          </w:rPr>
          <w:delText>417</w:delText>
        </w:r>
        <w:r w:rsidDel="003A7B96">
          <w:rPr>
            <w:sz w:val="24"/>
            <w:szCs w:val="24"/>
          </w:rPr>
          <w:delText>, 141–147.</w:delText>
        </w:r>
        <w:r w:rsidDel="003A7B96">
          <w:rPr>
            <w:sz w:val="24"/>
            <w:szCs w:val="24"/>
          </w:rPr>
          <w:br/>
          <w:delText>https://doi.org/10.1038/417141a</w:delText>
        </w:r>
        <w:r w:rsidDel="003A7B96">
          <w:rPr>
            <w:sz w:val="24"/>
            <w:szCs w:val="24"/>
          </w:rPr>
          <w:br/>
        </w:r>
      </w:del>
    </w:p>
    <w:p w14:paraId="00000100" w14:textId="5636B5C5" w:rsidR="00641530" w:rsidDel="003A7B96" w:rsidRDefault="00000000">
      <w:pPr>
        <w:widowControl w:val="0"/>
        <w:pBdr>
          <w:top w:val="nil"/>
          <w:left w:val="nil"/>
          <w:bottom w:val="nil"/>
          <w:right w:val="nil"/>
          <w:between w:val="nil"/>
        </w:pBdr>
        <w:spacing w:line="240" w:lineRule="auto"/>
        <w:rPr>
          <w:del w:id="1709" w:author="Mathias Jönsson" w:date="2025-01-17T13:20:00Z" w16du:dateUtc="2025-01-17T02:20:00Z"/>
          <w:sz w:val="24"/>
          <w:szCs w:val="24"/>
        </w:rPr>
        <w:pPrChange w:id="1710" w:author="Mathias Jönsson" w:date="2025-01-17T13:20:00Z" w16du:dateUtc="2025-01-17T02:20:00Z">
          <w:pPr>
            <w:widowControl w:val="0"/>
            <w:pBdr>
              <w:top w:val="nil"/>
              <w:left w:val="nil"/>
              <w:bottom w:val="nil"/>
              <w:right w:val="nil"/>
              <w:between w:val="nil"/>
            </w:pBdr>
            <w:spacing w:line="240" w:lineRule="auto"/>
            <w:ind w:left="720" w:hanging="720"/>
          </w:pPr>
        </w:pPrChange>
      </w:pPr>
      <w:del w:id="1711" w:author="Mathias Jönsson" w:date="2025-01-17T13:20:00Z" w16du:dateUtc="2025-01-17T02:20:00Z">
        <w:r w:rsidDel="003A7B96">
          <w:rPr>
            <w:sz w:val="24"/>
            <w:szCs w:val="24"/>
          </w:rPr>
          <w:br/>
          <w:delText xml:space="preserve">4. Ohnishi,Y., Ishikawa,J., Hara,H., Suzuki,H., Ikenoya,M., Ikeda,H., Yamashita,A., Hattori,M. and Horinouchi,S. (2008) Genome Sequence of the Streptomycin-Producing Microorganism </w:delText>
        </w:r>
        <w:r w:rsidDel="003A7B96">
          <w:rPr>
            <w:i/>
            <w:sz w:val="24"/>
            <w:szCs w:val="24"/>
          </w:rPr>
          <w:delText>Streptomyces griseus</w:delText>
        </w:r>
        <w:r w:rsidDel="003A7B96">
          <w:rPr>
            <w:sz w:val="24"/>
            <w:szCs w:val="24"/>
          </w:rPr>
          <w:delText xml:space="preserve"> IFO 13350. </w:delText>
        </w:r>
        <w:r w:rsidDel="003A7B96">
          <w:rPr>
            <w:i/>
            <w:sz w:val="24"/>
            <w:szCs w:val="24"/>
          </w:rPr>
          <w:delText>J. Bacteriol.</w:delText>
        </w:r>
        <w:r w:rsidDel="003A7B96">
          <w:rPr>
            <w:sz w:val="24"/>
            <w:szCs w:val="24"/>
          </w:rPr>
          <w:delText xml:space="preserve">, </w:delText>
        </w:r>
        <w:r w:rsidDel="003A7B96">
          <w:rPr>
            <w:b/>
            <w:sz w:val="24"/>
            <w:szCs w:val="24"/>
          </w:rPr>
          <w:delText>190</w:delText>
        </w:r>
        <w:r w:rsidDel="003A7B96">
          <w:rPr>
            <w:sz w:val="24"/>
            <w:szCs w:val="24"/>
          </w:rPr>
          <w:delText>, 4050–4060.</w:delText>
        </w:r>
        <w:r w:rsidDel="003A7B96">
          <w:rPr>
            <w:sz w:val="24"/>
            <w:szCs w:val="24"/>
          </w:rPr>
          <w:br/>
          <w:delText>https://doi.org/10.1128/jb.00204-08</w:delText>
        </w:r>
        <w:r w:rsidDel="003A7B96">
          <w:rPr>
            <w:sz w:val="24"/>
            <w:szCs w:val="24"/>
          </w:rPr>
          <w:br/>
        </w:r>
      </w:del>
    </w:p>
    <w:p w14:paraId="00000101" w14:textId="19B8C98C" w:rsidR="00641530" w:rsidDel="003A7B96" w:rsidRDefault="00000000">
      <w:pPr>
        <w:widowControl w:val="0"/>
        <w:pBdr>
          <w:top w:val="nil"/>
          <w:left w:val="nil"/>
          <w:bottom w:val="nil"/>
          <w:right w:val="nil"/>
          <w:between w:val="nil"/>
        </w:pBdr>
        <w:spacing w:line="240" w:lineRule="auto"/>
        <w:rPr>
          <w:del w:id="1712" w:author="Mathias Jönsson" w:date="2025-01-17T13:20:00Z" w16du:dateUtc="2025-01-17T02:20:00Z"/>
          <w:sz w:val="24"/>
          <w:szCs w:val="24"/>
        </w:rPr>
        <w:pPrChange w:id="1713" w:author="Mathias Jönsson" w:date="2025-01-17T13:20:00Z" w16du:dateUtc="2025-01-17T02:20:00Z">
          <w:pPr>
            <w:widowControl w:val="0"/>
            <w:pBdr>
              <w:top w:val="nil"/>
              <w:left w:val="nil"/>
              <w:bottom w:val="nil"/>
              <w:right w:val="nil"/>
              <w:between w:val="nil"/>
            </w:pBdr>
            <w:spacing w:line="240" w:lineRule="auto"/>
            <w:ind w:left="720" w:hanging="720"/>
          </w:pPr>
        </w:pPrChange>
      </w:pPr>
      <w:del w:id="1714" w:author="Mathias Jönsson" w:date="2025-01-17T13:20:00Z" w16du:dateUtc="2025-01-17T02:20:00Z">
        <w:r w:rsidDel="003A7B96">
          <w:rPr>
            <w:sz w:val="24"/>
            <w:szCs w:val="24"/>
          </w:rPr>
          <w:br/>
          <w:delText xml:space="preserve">5. Mohite,O.S., Jørgensen,T.S., Booth,T., Charusanti,P., Phaneuf,P.V., Weber,T. and Palsson,B.O. (2024) Pangenome mining of the </w:delText>
        </w:r>
        <w:r w:rsidDel="003A7B96">
          <w:rPr>
            <w:i/>
            <w:sz w:val="24"/>
            <w:szCs w:val="24"/>
          </w:rPr>
          <w:delText>Streptomyces</w:delText>
        </w:r>
        <w:r w:rsidDel="003A7B96">
          <w:rPr>
            <w:sz w:val="24"/>
            <w:szCs w:val="24"/>
          </w:rPr>
          <w:delText xml:space="preserve"> genus redefines their biosynthetic potential. </w:delText>
        </w:r>
        <w:r w:rsidDel="003A7B96">
          <w:rPr>
            <w:i/>
            <w:sz w:val="24"/>
            <w:szCs w:val="24"/>
          </w:rPr>
          <w:delText>bioRxiv</w:delText>
        </w:r>
        <w:r w:rsidDel="003A7B96">
          <w:rPr>
            <w:sz w:val="24"/>
            <w:szCs w:val="24"/>
          </w:rPr>
          <w:delText>, 10.1101/2024.02.20.581055.</w:delText>
        </w:r>
        <w:r w:rsidDel="003A7B96">
          <w:rPr>
            <w:sz w:val="24"/>
            <w:szCs w:val="24"/>
          </w:rPr>
          <w:br/>
          <w:delText>https://doi.org/10.1101/2024.02.20.581055</w:delText>
        </w:r>
        <w:r w:rsidDel="003A7B96">
          <w:rPr>
            <w:sz w:val="24"/>
            <w:szCs w:val="24"/>
          </w:rPr>
          <w:br/>
        </w:r>
      </w:del>
    </w:p>
    <w:p w14:paraId="00000102" w14:textId="6B5D2ED0" w:rsidR="00641530" w:rsidDel="003A7B96" w:rsidRDefault="00000000">
      <w:pPr>
        <w:widowControl w:val="0"/>
        <w:pBdr>
          <w:top w:val="nil"/>
          <w:left w:val="nil"/>
          <w:bottom w:val="nil"/>
          <w:right w:val="nil"/>
          <w:between w:val="nil"/>
        </w:pBdr>
        <w:spacing w:line="240" w:lineRule="auto"/>
        <w:rPr>
          <w:del w:id="1715" w:author="Mathias Jönsson" w:date="2025-01-17T13:20:00Z" w16du:dateUtc="2025-01-17T02:20:00Z"/>
          <w:sz w:val="24"/>
          <w:szCs w:val="24"/>
        </w:rPr>
        <w:pPrChange w:id="1716" w:author="Mathias Jönsson" w:date="2025-01-17T13:20:00Z" w16du:dateUtc="2025-01-17T02:20:00Z">
          <w:pPr>
            <w:widowControl w:val="0"/>
            <w:pBdr>
              <w:top w:val="nil"/>
              <w:left w:val="nil"/>
              <w:bottom w:val="nil"/>
              <w:right w:val="nil"/>
              <w:between w:val="nil"/>
            </w:pBdr>
            <w:spacing w:line="240" w:lineRule="auto"/>
            <w:ind w:left="720" w:hanging="720"/>
          </w:pPr>
        </w:pPrChange>
      </w:pPr>
      <w:del w:id="1717" w:author="Mathias Jönsson" w:date="2025-01-17T13:20:00Z" w16du:dateUtc="2025-01-17T02:20:00Z">
        <w:r w:rsidDel="003A7B96">
          <w:rPr>
            <w:sz w:val="24"/>
            <w:szCs w:val="24"/>
          </w:rPr>
          <w:br/>
          <w:delText xml:space="preserve">6. Scherlach,K. and Hertweck,C. (2009) Triggering cryptic natural product biosynthesis in microorganisms. </w:delText>
        </w:r>
        <w:r w:rsidDel="003A7B96">
          <w:rPr>
            <w:i/>
            <w:sz w:val="24"/>
            <w:szCs w:val="24"/>
          </w:rPr>
          <w:delText>Org. Biomol. Chem.</w:delText>
        </w:r>
        <w:r w:rsidDel="003A7B96">
          <w:rPr>
            <w:sz w:val="24"/>
            <w:szCs w:val="24"/>
          </w:rPr>
          <w:delText xml:space="preserve">, </w:delText>
        </w:r>
        <w:r w:rsidDel="003A7B96">
          <w:rPr>
            <w:b/>
            <w:sz w:val="24"/>
            <w:szCs w:val="24"/>
          </w:rPr>
          <w:delText>7</w:delText>
        </w:r>
        <w:r w:rsidDel="003A7B96">
          <w:rPr>
            <w:sz w:val="24"/>
            <w:szCs w:val="24"/>
          </w:rPr>
          <w:delText>, 1753–1760.</w:delText>
        </w:r>
        <w:r w:rsidDel="003A7B96">
          <w:rPr>
            <w:sz w:val="24"/>
            <w:szCs w:val="24"/>
          </w:rPr>
          <w:br/>
          <w:delText>https://doi.org/10.1039/B821578B</w:delText>
        </w:r>
        <w:r w:rsidDel="003A7B96">
          <w:rPr>
            <w:sz w:val="24"/>
            <w:szCs w:val="24"/>
          </w:rPr>
          <w:br/>
        </w:r>
      </w:del>
    </w:p>
    <w:p w14:paraId="00000103" w14:textId="3ADB684C" w:rsidR="00641530" w:rsidDel="003A7B96" w:rsidRDefault="00000000">
      <w:pPr>
        <w:widowControl w:val="0"/>
        <w:pBdr>
          <w:top w:val="nil"/>
          <w:left w:val="nil"/>
          <w:bottom w:val="nil"/>
          <w:right w:val="nil"/>
          <w:between w:val="nil"/>
        </w:pBdr>
        <w:spacing w:line="240" w:lineRule="auto"/>
        <w:rPr>
          <w:del w:id="1718" w:author="Mathias Jönsson" w:date="2025-01-17T13:20:00Z" w16du:dateUtc="2025-01-17T02:20:00Z"/>
          <w:sz w:val="24"/>
          <w:szCs w:val="24"/>
        </w:rPr>
        <w:pPrChange w:id="1719" w:author="Mathias Jönsson" w:date="2025-01-17T13:20:00Z" w16du:dateUtc="2025-01-17T02:20:00Z">
          <w:pPr>
            <w:widowControl w:val="0"/>
            <w:pBdr>
              <w:top w:val="nil"/>
              <w:left w:val="nil"/>
              <w:bottom w:val="nil"/>
              <w:right w:val="nil"/>
              <w:between w:val="nil"/>
            </w:pBdr>
            <w:spacing w:line="240" w:lineRule="auto"/>
            <w:ind w:left="720" w:hanging="720"/>
          </w:pPr>
        </w:pPrChange>
      </w:pPr>
      <w:del w:id="1720" w:author="Mathias Jönsson" w:date="2025-01-17T13:20:00Z" w16du:dateUtc="2025-01-17T02:20:00Z">
        <w:r w:rsidDel="003A7B96">
          <w:rPr>
            <w:sz w:val="24"/>
            <w:szCs w:val="24"/>
          </w:rPr>
          <w:br/>
          <w:delText xml:space="preserve">7. Hoskisson,P.A. and Seipke,R.F. (2020) Cryptic or Silent? The Known Unknowns, Unknown Knowns, and Unknown Unknowns of Secondary Metabolism. </w:delText>
        </w:r>
        <w:r w:rsidDel="003A7B96">
          <w:rPr>
            <w:i/>
            <w:sz w:val="24"/>
            <w:szCs w:val="24"/>
          </w:rPr>
          <w:delText>mBio</w:delText>
        </w:r>
        <w:r w:rsidDel="003A7B96">
          <w:rPr>
            <w:sz w:val="24"/>
            <w:szCs w:val="24"/>
          </w:rPr>
          <w:delText xml:space="preserve">, </w:delText>
        </w:r>
        <w:r w:rsidDel="003A7B96">
          <w:rPr>
            <w:b/>
            <w:sz w:val="24"/>
            <w:szCs w:val="24"/>
          </w:rPr>
          <w:delText>11</w:delText>
        </w:r>
        <w:r w:rsidDel="003A7B96">
          <w:rPr>
            <w:sz w:val="24"/>
            <w:szCs w:val="24"/>
          </w:rPr>
          <w:delText>, 10.1128/mbio.02642-20.</w:delText>
        </w:r>
        <w:r w:rsidDel="003A7B96">
          <w:rPr>
            <w:sz w:val="24"/>
            <w:szCs w:val="24"/>
          </w:rPr>
          <w:br/>
          <w:delText>https://doi.org/10.1128/mbio.02642-20</w:delText>
        </w:r>
        <w:r w:rsidDel="003A7B96">
          <w:rPr>
            <w:sz w:val="24"/>
            <w:szCs w:val="24"/>
          </w:rPr>
          <w:br/>
        </w:r>
      </w:del>
    </w:p>
    <w:p w14:paraId="00000104" w14:textId="62697EB0" w:rsidR="00641530" w:rsidDel="003A7B96" w:rsidRDefault="00000000">
      <w:pPr>
        <w:widowControl w:val="0"/>
        <w:pBdr>
          <w:top w:val="nil"/>
          <w:left w:val="nil"/>
          <w:bottom w:val="nil"/>
          <w:right w:val="nil"/>
          <w:between w:val="nil"/>
        </w:pBdr>
        <w:spacing w:line="240" w:lineRule="auto"/>
        <w:rPr>
          <w:del w:id="1721" w:author="Mathias Jönsson" w:date="2025-01-17T13:20:00Z" w16du:dateUtc="2025-01-17T02:20:00Z"/>
          <w:sz w:val="24"/>
          <w:szCs w:val="24"/>
        </w:rPr>
        <w:pPrChange w:id="1722" w:author="Mathias Jönsson" w:date="2025-01-17T13:20:00Z" w16du:dateUtc="2025-01-17T02:20:00Z">
          <w:pPr>
            <w:widowControl w:val="0"/>
            <w:pBdr>
              <w:top w:val="nil"/>
              <w:left w:val="nil"/>
              <w:bottom w:val="nil"/>
              <w:right w:val="nil"/>
              <w:between w:val="nil"/>
            </w:pBdr>
            <w:spacing w:line="240" w:lineRule="auto"/>
            <w:ind w:left="720" w:hanging="720"/>
          </w:pPr>
        </w:pPrChange>
      </w:pPr>
      <w:del w:id="1723" w:author="Mathias Jönsson" w:date="2025-01-17T13:20:00Z" w16du:dateUtc="2025-01-17T02:20:00Z">
        <w:r w:rsidDel="003A7B96">
          <w:rPr>
            <w:sz w:val="24"/>
            <w:szCs w:val="24"/>
          </w:rPr>
          <w:br/>
          <w:delText xml:space="preserve">8. Ikeda,H., Ishikawa,J., Hanamoto,A., Shinose,M., Kikuchi,H., Shiba,T., Sakaki,Y., Hattori,M. and Ōmura,S. (2003) Complete genome sequence and comparative analysis of the industrial microorganism </w:delText>
        </w:r>
        <w:r w:rsidDel="003A7B96">
          <w:rPr>
            <w:i/>
            <w:sz w:val="24"/>
            <w:szCs w:val="24"/>
          </w:rPr>
          <w:delText>Streptomyces avermitilis</w:delText>
        </w:r>
        <w:r w:rsidDel="003A7B96">
          <w:rPr>
            <w:sz w:val="24"/>
            <w:szCs w:val="24"/>
          </w:rPr>
          <w:delText xml:space="preserve">. </w:delText>
        </w:r>
        <w:r w:rsidDel="003A7B96">
          <w:rPr>
            <w:i/>
            <w:sz w:val="24"/>
            <w:szCs w:val="24"/>
          </w:rPr>
          <w:delText>Nat. Biotechnol.</w:delText>
        </w:r>
        <w:r w:rsidDel="003A7B96">
          <w:rPr>
            <w:sz w:val="24"/>
            <w:szCs w:val="24"/>
          </w:rPr>
          <w:delText xml:space="preserve">, </w:delText>
        </w:r>
        <w:r w:rsidDel="003A7B96">
          <w:rPr>
            <w:b/>
            <w:sz w:val="24"/>
            <w:szCs w:val="24"/>
          </w:rPr>
          <w:delText>21</w:delText>
        </w:r>
        <w:r w:rsidDel="003A7B96">
          <w:rPr>
            <w:sz w:val="24"/>
            <w:szCs w:val="24"/>
          </w:rPr>
          <w:delText>, 526–531.</w:delText>
        </w:r>
        <w:r w:rsidDel="003A7B96">
          <w:rPr>
            <w:sz w:val="24"/>
            <w:szCs w:val="24"/>
          </w:rPr>
          <w:br/>
          <w:delText>https://doi.org/10.1038/nbt820</w:delText>
        </w:r>
        <w:r w:rsidDel="003A7B96">
          <w:rPr>
            <w:sz w:val="24"/>
            <w:szCs w:val="24"/>
          </w:rPr>
          <w:br/>
        </w:r>
      </w:del>
    </w:p>
    <w:p w14:paraId="00000105" w14:textId="05AA426F" w:rsidR="00641530" w:rsidDel="003A7B96" w:rsidRDefault="00000000">
      <w:pPr>
        <w:widowControl w:val="0"/>
        <w:pBdr>
          <w:top w:val="nil"/>
          <w:left w:val="nil"/>
          <w:bottom w:val="nil"/>
          <w:right w:val="nil"/>
          <w:between w:val="nil"/>
        </w:pBdr>
        <w:spacing w:line="240" w:lineRule="auto"/>
        <w:rPr>
          <w:del w:id="1724" w:author="Mathias Jönsson" w:date="2025-01-17T13:20:00Z" w16du:dateUtc="2025-01-17T02:20:00Z"/>
          <w:sz w:val="24"/>
          <w:szCs w:val="24"/>
        </w:rPr>
        <w:pPrChange w:id="1725" w:author="Mathias Jönsson" w:date="2025-01-17T13:20:00Z" w16du:dateUtc="2025-01-17T02:20:00Z">
          <w:pPr>
            <w:widowControl w:val="0"/>
            <w:pBdr>
              <w:top w:val="nil"/>
              <w:left w:val="nil"/>
              <w:bottom w:val="nil"/>
              <w:right w:val="nil"/>
              <w:between w:val="nil"/>
            </w:pBdr>
            <w:spacing w:line="240" w:lineRule="auto"/>
            <w:ind w:left="720" w:hanging="720"/>
          </w:pPr>
        </w:pPrChange>
      </w:pPr>
      <w:del w:id="1726" w:author="Mathias Jönsson" w:date="2025-01-17T13:20:00Z" w16du:dateUtc="2025-01-17T02:20:00Z">
        <w:r w:rsidDel="003A7B96">
          <w:rPr>
            <w:sz w:val="24"/>
            <w:szCs w:val="24"/>
          </w:rPr>
          <w:br/>
          <w:delText xml:space="preserve">9. Ward,A.C. and Allenby,N.E. (2018) Genome mining for the search and discovery of bioactive compounds: the </w:delText>
        </w:r>
        <w:r w:rsidDel="003A7B96">
          <w:rPr>
            <w:i/>
            <w:sz w:val="24"/>
            <w:szCs w:val="24"/>
          </w:rPr>
          <w:delText>Streptomyces</w:delText>
        </w:r>
        <w:r w:rsidDel="003A7B96">
          <w:rPr>
            <w:sz w:val="24"/>
            <w:szCs w:val="24"/>
          </w:rPr>
          <w:delText xml:space="preserve"> paradigm. </w:delText>
        </w:r>
        <w:r w:rsidDel="003A7B96">
          <w:rPr>
            <w:i/>
            <w:sz w:val="24"/>
            <w:szCs w:val="24"/>
          </w:rPr>
          <w:delText>FEMS Microbiol. Lett.</w:delText>
        </w:r>
        <w:r w:rsidDel="003A7B96">
          <w:rPr>
            <w:sz w:val="24"/>
            <w:szCs w:val="24"/>
          </w:rPr>
          <w:delText xml:space="preserve">, </w:delText>
        </w:r>
        <w:r w:rsidDel="003A7B96">
          <w:rPr>
            <w:b/>
            <w:sz w:val="24"/>
            <w:szCs w:val="24"/>
          </w:rPr>
          <w:delText>365</w:delText>
        </w:r>
        <w:r w:rsidDel="003A7B96">
          <w:rPr>
            <w:sz w:val="24"/>
            <w:szCs w:val="24"/>
          </w:rPr>
          <w:delText>, fny240.</w:delText>
        </w:r>
        <w:r w:rsidDel="003A7B96">
          <w:rPr>
            <w:sz w:val="24"/>
            <w:szCs w:val="24"/>
          </w:rPr>
          <w:br/>
          <w:delText>https://doi.org/10.1093/femsle/fny240</w:delText>
        </w:r>
        <w:r w:rsidDel="003A7B96">
          <w:rPr>
            <w:sz w:val="24"/>
            <w:szCs w:val="24"/>
          </w:rPr>
          <w:br/>
        </w:r>
      </w:del>
    </w:p>
    <w:p w14:paraId="00000106" w14:textId="2446918F" w:rsidR="00641530" w:rsidDel="003A7B96" w:rsidRDefault="00000000">
      <w:pPr>
        <w:widowControl w:val="0"/>
        <w:pBdr>
          <w:top w:val="nil"/>
          <w:left w:val="nil"/>
          <w:bottom w:val="nil"/>
          <w:right w:val="nil"/>
          <w:between w:val="nil"/>
        </w:pBdr>
        <w:spacing w:line="240" w:lineRule="auto"/>
        <w:rPr>
          <w:del w:id="1727" w:author="Mathias Jönsson" w:date="2025-01-17T13:20:00Z" w16du:dateUtc="2025-01-17T02:20:00Z"/>
          <w:sz w:val="24"/>
          <w:szCs w:val="24"/>
        </w:rPr>
        <w:pPrChange w:id="1728" w:author="Mathias Jönsson" w:date="2025-01-17T13:20:00Z" w16du:dateUtc="2025-01-17T02:20:00Z">
          <w:pPr>
            <w:widowControl w:val="0"/>
            <w:pBdr>
              <w:top w:val="nil"/>
              <w:left w:val="nil"/>
              <w:bottom w:val="nil"/>
              <w:right w:val="nil"/>
              <w:between w:val="nil"/>
            </w:pBdr>
            <w:spacing w:line="240" w:lineRule="auto"/>
            <w:ind w:left="720" w:hanging="720"/>
          </w:pPr>
        </w:pPrChange>
      </w:pPr>
      <w:del w:id="1729" w:author="Mathias Jönsson" w:date="2025-01-17T13:20:00Z" w16du:dateUtc="2025-01-17T02:20:00Z">
        <w:r w:rsidDel="003A7B96">
          <w:rPr>
            <w:sz w:val="24"/>
            <w:szCs w:val="24"/>
          </w:rPr>
          <w:br/>
          <w:delText xml:space="preserve">10. Romero-Rodríguez,A., Maldonado-Carmona,N., Ruiz-Villafán,B., Koirala,N., Rocha,D. and Sánchez,S. (2018) Interplay between carbon, nitrogen and phosphate utilization in the control of secondary metabolite production in </w:delText>
        </w:r>
        <w:r w:rsidDel="003A7B96">
          <w:rPr>
            <w:i/>
            <w:sz w:val="24"/>
            <w:szCs w:val="24"/>
          </w:rPr>
          <w:delText>Streptomyces</w:delText>
        </w:r>
        <w:r w:rsidDel="003A7B96">
          <w:rPr>
            <w:sz w:val="24"/>
            <w:szCs w:val="24"/>
          </w:rPr>
          <w:delText xml:space="preserve">. </w:delText>
        </w:r>
        <w:r w:rsidDel="003A7B96">
          <w:rPr>
            <w:i/>
            <w:sz w:val="24"/>
            <w:szCs w:val="24"/>
          </w:rPr>
          <w:delText>Antonie Van Leeuwenhoek</w:delText>
        </w:r>
        <w:r w:rsidDel="003A7B96">
          <w:rPr>
            <w:sz w:val="24"/>
            <w:szCs w:val="24"/>
          </w:rPr>
          <w:delText xml:space="preserve">, </w:delText>
        </w:r>
        <w:r w:rsidDel="003A7B96">
          <w:rPr>
            <w:b/>
            <w:sz w:val="24"/>
            <w:szCs w:val="24"/>
          </w:rPr>
          <w:delText>111</w:delText>
        </w:r>
        <w:r w:rsidDel="003A7B96">
          <w:rPr>
            <w:sz w:val="24"/>
            <w:szCs w:val="24"/>
          </w:rPr>
          <w:delText>, 761–781.</w:delText>
        </w:r>
        <w:r w:rsidDel="003A7B96">
          <w:rPr>
            <w:sz w:val="24"/>
            <w:szCs w:val="24"/>
          </w:rPr>
          <w:br/>
          <w:delText>https://doi.org/10.1007/s10482-018-1073-1</w:delText>
        </w:r>
        <w:r w:rsidDel="003A7B96">
          <w:rPr>
            <w:sz w:val="24"/>
            <w:szCs w:val="24"/>
          </w:rPr>
          <w:br/>
        </w:r>
      </w:del>
    </w:p>
    <w:p w14:paraId="00000107" w14:textId="7371130B" w:rsidR="00641530" w:rsidDel="003A7B96" w:rsidRDefault="00000000">
      <w:pPr>
        <w:widowControl w:val="0"/>
        <w:pBdr>
          <w:top w:val="nil"/>
          <w:left w:val="nil"/>
          <w:bottom w:val="nil"/>
          <w:right w:val="nil"/>
          <w:between w:val="nil"/>
        </w:pBdr>
        <w:spacing w:line="240" w:lineRule="auto"/>
        <w:rPr>
          <w:del w:id="1730" w:author="Mathias Jönsson" w:date="2025-01-17T13:20:00Z" w16du:dateUtc="2025-01-17T02:20:00Z"/>
          <w:sz w:val="24"/>
          <w:szCs w:val="24"/>
        </w:rPr>
        <w:pPrChange w:id="1731" w:author="Mathias Jönsson" w:date="2025-01-17T13:20:00Z" w16du:dateUtc="2025-01-17T02:20:00Z">
          <w:pPr>
            <w:widowControl w:val="0"/>
            <w:pBdr>
              <w:top w:val="nil"/>
              <w:left w:val="nil"/>
              <w:bottom w:val="nil"/>
              <w:right w:val="nil"/>
              <w:between w:val="nil"/>
            </w:pBdr>
            <w:spacing w:line="240" w:lineRule="auto"/>
            <w:ind w:left="720" w:hanging="720"/>
          </w:pPr>
        </w:pPrChange>
      </w:pPr>
      <w:del w:id="1732" w:author="Mathias Jönsson" w:date="2025-01-17T13:20:00Z" w16du:dateUtc="2025-01-17T02:20:00Z">
        <w:r w:rsidDel="003A7B96">
          <w:rPr>
            <w:sz w:val="24"/>
            <w:szCs w:val="24"/>
          </w:rPr>
          <w:br/>
          <w:delText xml:space="preserve">11. Heul,H.U. van der, L. Bilyk,B., J. McDowall,K., F. Seipke,R. and Wezel,G.P. van (2018) Regulation of antibiotic production in </w:delText>
        </w:r>
        <w:r w:rsidDel="003A7B96">
          <w:rPr>
            <w:i/>
            <w:sz w:val="24"/>
            <w:szCs w:val="24"/>
          </w:rPr>
          <w:delText>Actinobacteria</w:delText>
        </w:r>
        <w:r w:rsidDel="003A7B96">
          <w:rPr>
            <w:sz w:val="24"/>
            <w:szCs w:val="24"/>
          </w:rPr>
          <w:delText xml:space="preserve">: new perspectives from the post-genomic era. </w:delText>
        </w:r>
        <w:r w:rsidDel="003A7B96">
          <w:rPr>
            <w:i/>
            <w:sz w:val="24"/>
            <w:szCs w:val="24"/>
          </w:rPr>
          <w:delText>Nat. Prod. Rep.</w:delText>
        </w:r>
        <w:r w:rsidDel="003A7B96">
          <w:rPr>
            <w:sz w:val="24"/>
            <w:szCs w:val="24"/>
          </w:rPr>
          <w:delText xml:space="preserve">, </w:delText>
        </w:r>
        <w:r w:rsidDel="003A7B96">
          <w:rPr>
            <w:b/>
            <w:sz w:val="24"/>
            <w:szCs w:val="24"/>
          </w:rPr>
          <w:delText>35</w:delText>
        </w:r>
        <w:r w:rsidDel="003A7B96">
          <w:rPr>
            <w:sz w:val="24"/>
            <w:szCs w:val="24"/>
          </w:rPr>
          <w:delText>, 575–604.</w:delText>
        </w:r>
        <w:r w:rsidDel="003A7B96">
          <w:rPr>
            <w:sz w:val="24"/>
            <w:szCs w:val="24"/>
          </w:rPr>
          <w:br/>
          <w:delText>https://doi.org/10.1039/C8NP00012C</w:delText>
        </w:r>
        <w:r w:rsidDel="003A7B96">
          <w:rPr>
            <w:sz w:val="24"/>
            <w:szCs w:val="24"/>
          </w:rPr>
          <w:br/>
        </w:r>
      </w:del>
    </w:p>
    <w:p w14:paraId="00000108" w14:textId="0D954CF4" w:rsidR="00641530" w:rsidDel="003A7B96" w:rsidRDefault="00000000">
      <w:pPr>
        <w:widowControl w:val="0"/>
        <w:pBdr>
          <w:top w:val="nil"/>
          <w:left w:val="nil"/>
          <w:bottom w:val="nil"/>
          <w:right w:val="nil"/>
          <w:between w:val="nil"/>
        </w:pBdr>
        <w:spacing w:line="240" w:lineRule="auto"/>
        <w:rPr>
          <w:del w:id="1733" w:author="Mathias Jönsson" w:date="2025-01-17T13:20:00Z" w16du:dateUtc="2025-01-17T02:20:00Z"/>
          <w:sz w:val="24"/>
          <w:szCs w:val="24"/>
        </w:rPr>
        <w:pPrChange w:id="1734" w:author="Mathias Jönsson" w:date="2025-01-17T13:20:00Z" w16du:dateUtc="2025-01-17T02:20:00Z">
          <w:pPr>
            <w:widowControl w:val="0"/>
            <w:pBdr>
              <w:top w:val="nil"/>
              <w:left w:val="nil"/>
              <w:bottom w:val="nil"/>
              <w:right w:val="nil"/>
              <w:between w:val="nil"/>
            </w:pBdr>
            <w:spacing w:line="240" w:lineRule="auto"/>
            <w:ind w:left="720" w:hanging="720"/>
          </w:pPr>
        </w:pPrChange>
      </w:pPr>
      <w:del w:id="1735" w:author="Mathias Jönsson" w:date="2025-01-17T13:20:00Z" w16du:dateUtc="2025-01-17T02:20:00Z">
        <w:r w:rsidDel="003A7B96">
          <w:rPr>
            <w:sz w:val="24"/>
            <w:szCs w:val="24"/>
          </w:rPr>
          <w:br/>
          <w:delText xml:space="preserve">12. Wei,J., He,L. and Niu,G. (2018) Regulation of antibiotic biosynthesis in actinomycetes: Perspectives and challenges. </w:delText>
        </w:r>
        <w:r w:rsidDel="003A7B96">
          <w:rPr>
            <w:i/>
            <w:sz w:val="24"/>
            <w:szCs w:val="24"/>
          </w:rPr>
          <w:delText>Synth. Syst. Biotechnol.</w:delText>
        </w:r>
        <w:r w:rsidDel="003A7B96">
          <w:rPr>
            <w:sz w:val="24"/>
            <w:szCs w:val="24"/>
          </w:rPr>
          <w:delText xml:space="preserve">, </w:delText>
        </w:r>
        <w:r w:rsidDel="003A7B96">
          <w:rPr>
            <w:b/>
            <w:sz w:val="24"/>
            <w:szCs w:val="24"/>
          </w:rPr>
          <w:delText>3</w:delText>
        </w:r>
        <w:r w:rsidDel="003A7B96">
          <w:rPr>
            <w:sz w:val="24"/>
            <w:szCs w:val="24"/>
          </w:rPr>
          <w:delText>, 229–235.</w:delText>
        </w:r>
        <w:r w:rsidDel="003A7B96">
          <w:rPr>
            <w:sz w:val="24"/>
            <w:szCs w:val="24"/>
          </w:rPr>
          <w:br/>
          <w:delText>https://doi.org/10.1016/j.synbio.2018.10.005</w:delText>
        </w:r>
        <w:r w:rsidDel="003A7B96">
          <w:rPr>
            <w:sz w:val="24"/>
            <w:szCs w:val="24"/>
          </w:rPr>
          <w:br/>
        </w:r>
      </w:del>
    </w:p>
    <w:p w14:paraId="00000109" w14:textId="07A89B6D" w:rsidR="00641530" w:rsidDel="003A7B96" w:rsidRDefault="00000000">
      <w:pPr>
        <w:widowControl w:val="0"/>
        <w:pBdr>
          <w:top w:val="nil"/>
          <w:left w:val="nil"/>
          <w:bottom w:val="nil"/>
          <w:right w:val="nil"/>
          <w:between w:val="nil"/>
        </w:pBdr>
        <w:spacing w:line="240" w:lineRule="auto"/>
        <w:rPr>
          <w:del w:id="1736" w:author="Mathias Jönsson" w:date="2025-01-17T13:20:00Z" w16du:dateUtc="2025-01-17T02:20:00Z"/>
          <w:sz w:val="24"/>
          <w:szCs w:val="24"/>
        </w:rPr>
        <w:pPrChange w:id="1737" w:author="Mathias Jönsson" w:date="2025-01-17T13:20:00Z" w16du:dateUtc="2025-01-17T02:20:00Z">
          <w:pPr>
            <w:widowControl w:val="0"/>
            <w:pBdr>
              <w:top w:val="nil"/>
              <w:left w:val="nil"/>
              <w:bottom w:val="nil"/>
              <w:right w:val="nil"/>
              <w:between w:val="nil"/>
            </w:pBdr>
            <w:spacing w:line="240" w:lineRule="auto"/>
            <w:ind w:left="720" w:hanging="720"/>
          </w:pPr>
        </w:pPrChange>
      </w:pPr>
      <w:del w:id="1738" w:author="Mathias Jönsson" w:date="2025-01-17T13:20:00Z" w16du:dateUtc="2025-01-17T02:20:00Z">
        <w:r w:rsidDel="003A7B96">
          <w:rPr>
            <w:sz w:val="24"/>
            <w:szCs w:val="24"/>
          </w:rPr>
          <w:br/>
          <w:delText xml:space="preserve">13. Palazzotto,E., Tong,Y., Lee,S.Y. and Weber,T. (2019) Synthetic biology and metabolic engineering of actinomycetes for natural product discovery. </w:delText>
        </w:r>
        <w:r w:rsidDel="003A7B96">
          <w:rPr>
            <w:i/>
            <w:sz w:val="24"/>
            <w:szCs w:val="24"/>
          </w:rPr>
          <w:delText>Biotechnol. Adv.</w:delText>
        </w:r>
        <w:r w:rsidDel="003A7B96">
          <w:rPr>
            <w:sz w:val="24"/>
            <w:szCs w:val="24"/>
          </w:rPr>
          <w:delText xml:space="preserve">, </w:delText>
        </w:r>
        <w:r w:rsidDel="003A7B96">
          <w:rPr>
            <w:b/>
            <w:sz w:val="24"/>
            <w:szCs w:val="24"/>
          </w:rPr>
          <w:delText>37</w:delText>
        </w:r>
        <w:r w:rsidDel="003A7B96">
          <w:rPr>
            <w:sz w:val="24"/>
            <w:szCs w:val="24"/>
          </w:rPr>
          <w:delText>, 107366.</w:delText>
        </w:r>
        <w:r w:rsidDel="003A7B96">
          <w:rPr>
            <w:sz w:val="24"/>
            <w:szCs w:val="24"/>
          </w:rPr>
          <w:br/>
          <w:delText>https://doi.org/10.1016/j.biotechadv.2019.03.005</w:delText>
        </w:r>
        <w:r w:rsidDel="003A7B96">
          <w:rPr>
            <w:sz w:val="24"/>
            <w:szCs w:val="24"/>
          </w:rPr>
          <w:br/>
        </w:r>
      </w:del>
    </w:p>
    <w:p w14:paraId="0000010A" w14:textId="57F15F11" w:rsidR="00641530" w:rsidDel="003A7B96" w:rsidRDefault="00000000">
      <w:pPr>
        <w:widowControl w:val="0"/>
        <w:pBdr>
          <w:top w:val="nil"/>
          <w:left w:val="nil"/>
          <w:bottom w:val="nil"/>
          <w:right w:val="nil"/>
          <w:between w:val="nil"/>
        </w:pBdr>
        <w:spacing w:line="240" w:lineRule="auto"/>
        <w:rPr>
          <w:del w:id="1739" w:author="Mathias Jönsson" w:date="2025-01-17T13:20:00Z" w16du:dateUtc="2025-01-17T02:20:00Z"/>
          <w:sz w:val="24"/>
          <w:szCs w:val="24"/>
        </w:rPr>
        <w:pPrChange w:id="1740" w:author="Mathias Jönsson" w:date="2025-01-17T13:20:00Z" w16du:dateUtc="2025-01-17T02:20:00Z">
          <w:pPr>
            <w:widowControl w:val="0"/>
            <w:pBdr>
              <w:top w:val="nil"/>
              <w:left w:val="nil"/>
              <w:bottom w:val="nil"/>
              <w:right w:val="nil"/>
              <w:between w:val="nil"/>
            </w:pBdr>
            <w:spacing w:line="240" w:lineRule="auto"/>
            <w:ind w:left="720" w:hanging="720"/>
          </w:pPr>
        </w:pPrChange>
      </w:pPr>
      <w:del w:id="1741" w:author="Mathias Jönsson" w:date="2025-01-17T13:20:00Z" w16du:dateUtc="2025-01-17T02:20:00Z">
        <w:r w:rsidDel="003A7B96">
          <w:rPr>
            <w:sz w:val="24"/>
            <w:szCs w:val="24"/>
          </w:rPr>
          <w:br/>
          <w:delText xml:space="preserve">14. Baltz,R.H. (2010) </w:delText>
        </w:r>
        <w:r w:rsidDel="003A7B96">
          <w:rPr>
            <w:i/>
            <w:sz w:val="24"/>
            <w:szCs w:val="24"/>
          </w:rPr>
          <w:delText>Streptomyces</w:delText>
        </w:r>
        <w:r w:rsidDel="003A7B96">
          <w:rPr>
            <w:sz w:val="24"/>
            <w:szCs w:val="24"/>
          </w:rPr>
          <w:delText xml:space="preserve"> and </w:delText>
        </w:r>
        <w:r w:rsidDel="003A7B96">
          <w:rPr>
            <w:i/>
            <w:sz w:val="24"/>
            <w:szCs w:val="24"/>
          </w:rPr>
          <w:delText>Saccharopolyspora</w:delText>
        </w:r>
        <w:r w:rsidDel="003A7B96">
          <w:rPr>
            <w:sz w:val="24"/>
            <w:szCs w:val="24"/>
          </w:rPr>
          <w:delText xml:space="preserve"> hosts for heterologous expression of secondary metabolite gene clusters. </w:delText>
        </w:r>
        <w:r w:rsidDel="003A7B96">
          <w:rPr>
            <w:i/>
            <w:sz w:val="24"/>
            <w:szCs w:val="24"/>
          </w:rPr>
          <w:delText>J. Ind. Microbiol. Biotechnol.</w:delText>
        </w:r>
        <w:r w:rsidDel="003A7B96">
          <w:rPr>
            <w:sz w:val="24"/>
            <w:szCs w:val="24"/>
          </w:rPr>
          <w:delText xml:space="preserve">, </w:delText>
        </w:r>
        <w:r w:rsidDel="003A7B96">
          <w:rPr>
            <w:b/>
            <w:sz w:val="24"/>
            <w:szCs w:val="24"/>
          </w:rPr>
          <w:delText>37</w:delText>
        </w:r>
        <w:r w:rsidDel="003A7B96">
          <w:rPr>
            <w:sz w:val="24"/>
            <w:szCs w:val="24"/>
          </w:rPr>
          <w:delText>, 759–772.</w:delText>
        </w:r>
        <w:r w:rsidDel="003A7B96">
          <w:rPr>
            <w:sz w:val="24"/>
            <w:szCs w:val="24"/>
          </w:rPr>
          <w:br/>
          <w:delText>https://doi.org/10.1007/s10295-010-0730-9</w:delText>
        </w:r>
        <w:r w:rsidDel="003A7B96">
          <w:rPr>
            <w:sz w:val="24"/>
            <w:szCs w:val="24"/>
          </w:rPr>
          <w:br/>
        </w:r>
      </w:del>
    </w:p>
    <w:p w14:paraId="0000010B" w14:textId="221A5D30" w:rsidR="00641530" w:rsidDel="003A7B96" w:rsidRDefault="00000000">
      <w:pPr>
        <w:widowControl w:val="0"/>
        <w:pBdr>
          <w:top w:val="nil"/>
          <w:left w:val="nil"/>
          <w:bottom w:val="nil"/>
          <w:right w:val="nil"/>
          <w:between w:val="nil"/>
        </w:pBdr>
        <w:spacing w:line="240" w:lineRule="auto"/>
        <w:rPr>
          <w:del w:id="1742" w:author="Mathias Jönsson" w:date="2025-01-17T13:20:00Z" w16du:dateUtc="2025-01-17T02:20:00Z"/>
          <w:sz w:val="24"/>
          <w:szCs w:val="24"/>
        </w:rPr>
        <w:pPrChange w:id="1743" w:author="Mathias Jönsson" w:date="2025-01-17T13:20:00Z" w16du:dateUtc="2025-01-17T02:20:00Z">
          <w:pPr>
            <w:widowControl w:val="0"/>
            <w:pBdr>
              <w:top w:val="nil"/>
              <w:left w:val="nil"/>
              <w:bottom w:val="nil"/>
              <w:right w:val="nil"/>
              <w:between w:val="nil"/>
            </w:pBdr>
            <w:spacing w:line="240" w:lineRule="auto"/>
            <w:ind w:left="720" w:hanging="720"/>
          </w:pPr>
        </w:pPrChange>
      </w:pPr>
      <w:del w:id="1744" w:author="Mathias Jönsson" w:date="2025-01-17T13:20:00Z" w16du:dateUtc="2025-01-17T02:20:00Z">
        <w:r w:rsidDel="003A7B96">
          <w:rPr>
            <w:sz w:val="24"/>
            <w:szCs w:val="24"/>
          </w:rPr>
          <w:br/>
          <w:delText xml:space="preserve">15. Bilyk,O., Sekurova,O.N., Zotchev,S.B. and Luzhetskyy,A. (2016) Cloning and Heterologous Expression of the Grecocycline Biosynthetic Gene Cluster. </w:delText>
        </w:r>
        <w:r w:rsidDel="003A7B96">
          <w:rPr>
            <w:i/>
            <w:sz w:val="24"/>
            <w:szCs w:val="24"/>
          </w:rPr>
          <w:delText>PLOS ONE</w:delText>
        </w:r>
        <w:r w:rsidDel="003A7B96">
          <w:rPr>
            <w:sz w:val="24"/>
            <w:szCs w:val="24"/>
          </w:rPr>
          <w:delText xml:space="preserve">, </w:delText>
        </w:r>
        <w:r w:rsidDel="003A7B96">
          <w:rPr>
            <w:b/>
            <w:sz w:val="24"/>
            <w:szCs w:val="24"/>
          </w:rPr>
          <w:delText>11</w:delText>
        </w:r>
        <w:r w:rsidDel="003A7B96">
          <w:rPr>
            <w:sz w:val="24"/>
            <w:szCs w:val="24"/>
          </w:rPr>
          <w:delText>, e0158682.</w:delText>
        </w:r>
        <w:r w:rsidDel="003A7B96">
          <w:rPr>
            <w:sz w:val="24"/>
            <w:szCs w:val="24"/>
          </w:rPr>
          <w:br/>
          <w:delText>https://doi.org/10.1371/journal.pone.0158682</w:delText>
        </w:r>
        <w:r w:rsidDel="003A7B96">
          <w:rPr>
            <w:sz w:val="24"/>
            <w:szCs w:val="24"/>
          </w:rPr>
          <w:br/>
        </w:r>
      </w:del>
    </w:p>
    <w:p w14:paraId="0000010C" w14:textId="7E5D7D03" w:rsidR="00641530" w:rsidDel="003A7B96" w:rsidRDefault="00000000">
      <w:pPr>
        <w:widowControl w:val="0"/>
        <w:pBdr>
          <w:top w:val="nil"/>
          <w:left w:val="nil"/>
          <w:bottom w:val="nil"/>
          <w:right w:val="nil"/>
          <w:between w:val="nil"/>
        </w:pBdr>
        <w:spacing w:line="240" w:lineRule="auto"/>
        <w:rPr>
          <w:del w:id="1745" w:author="Mathias Jönsson" w:date="2025-01-17T13:20:00Z" w16du:dateUtc="2025-01-17T02:20:00Z"/>
          <w:sz w:val="24"/>
          <w:szCs w:val="24"/>
        </w:rPr>
        <w:pPrChange w:id="1746" w:author="Mathias Jönsson" w:date="2025-01-17T13:20:00Z" w16du:dateUtc="2025-01-17T02:20:00Z">
          <w:pPr>
            <w:widowControl w:val="0"/>
            <w:pBdr>
              <w:top w:val="nil"/>
              <w:left w:val="nil"/>
              <w:bottom w:val="nil"/>
              <w:right w:val="nil"/>
              <w:between w:val="nil"/>
            </w:pBdr>
            <w:spacing w:line="240" w:lineRule="auto"/>
            <w:ind w:left="720" w:hanging="720"/>
          </w:pPr>
        </w:pPrChange>
      </w:pPr>
      <w:del w:id="1747" w:author="Mathias Jönsson" w:date="2025-01-17T13:20:00Z" w16du:dateUtc="2025-01-17T02:20:00Z">
        <w:r w:rsidDel="003A7B96">
          <w:rPr>
            <w:sz w:val="24"/>
            <w:szCs w:val="24"/>
          </w:rPr>
          <w:br/>
          <w:delText xml:space="preserve">16. Chen,Y., Wendt-Pienkowski,E. and Shen,B. (2008) Identification and Utility of FdmR1 as a </w:delText>
        </w:r>
        <w:r w:rsidDel="003A7B96">
          <w:rPr>
            <w:i/>
            <w:sz w:val="24"/>
            <w:szCs w:val="24"/>
          </w:rPr>
          <w:delText>Streptomyces</w:delText>
        </w:r>
        <w:r w:rsidDel="003A7B96">
          <w:rPr>
            <w:sz w:val="24"/>
            <w:szCs w:val="24"/>
          </w:rPr>
          <w:delText xml:space="preserve"> Antibiotic Regulatory Protein Activator for Fredericamycin Production in </w:delText>
        </w:r>
        <w:r w:rsidDel="003A7B96">
          <w:rPr>
            <w:i/>
            <w:sz w:val="24"/>
            <w:szCs w:val="24"/>
          </w:rPr>
          <w:delText>Streptomyces griseus</w:delText>
        </w:r>
        <w:r w:rsidDel="003A7B96">
          <w:rPr>
            <w:sz w:val="24"/>
            <w:szCs w:val="24"/>
          </w:rPr>
          <w:delText xml:space="preserve"> ATCC 49344 and Heterologous Hosts. </w:delText>
        </w:r>
        <w:r w:rsidDel="003A7B96">
          <w:rPr>
            <w:i/>
            <w:sz w:val="24"/>
            <w:szCs w:val="24"/>
          </w:rPr>
          <w:delText>J. Bacteriol.</w:delText>
        </w:r>
        <w:r w:rsidDel="003A7B96">
          <w:rPr>
            <w:sz w:val="24"/>
            <w:szCs w:val="24"/>
          </w:rPr>
          <w:delText xml:space="preserve">, </w:delText>
        </w:r>
        <w:r w:rsidDel="003A7B96">
          <w:rPr>
            <w:b/>
            <w:sz w:val="24"/>
            <w:szCs w:val="24"/>
          </w:rPr>
          <w:delText>190</w:delText>
        </w:r>
        <w:r w:rsidDel="003A7B96">
          <w:rPr>
            <w:sz w:val="24"/>
            <w:szCs w:val="24"/>
          </w:rPr>
          <w:delText>, 5587–5596.</w:delText>
        </w:r>
        <w:r w:rsidDel="003A7B96">
          <w:rPr>
            <w:sz w:val="24"/>
            <w:szCs w:val="24"/>
          </w:rPr>
          <w:br/>
          <w:delText>https://doi.org/10.1128/jb.00592-08</w:delText>
        </w:r>
        <w:r w:rsidDel="003A7B96">
          <w:rPr>
            <w:sz w:val="24"/>
            <w:szCs w:val="24"/>
          </w:rPr>
          <w:br/>
        </w:r>
      </w:del>
    </w:p>
    <w:p w14:paraId="0000010D" w14:textId="5253A596" w:rsidR="00641530" w:rsidDel="003A7B96" w:rsidRDefault="00000000">
      <w:pPr>
        <w:widowControl w:val="0"/>
        <w:pBdr>
          <w:top w:val="nil"/>
          <w:left w:val="nil"/>
          <w:bottom w:val="nil"/>
          <w:right w:val="nil"/>
          <w:between w:val="nil"/>
        </w:pBdr>
        <w:spacing w:line="240" w:lineRule="auto"/>
        <w:rPr>
          <w:del w:id="1748" w:author="Mathias Jönsson" w:date="2025-01-17T13:20:00Z" w16du:dateUtc="2025-01-17T02:20:00Z"/>
          <w:sz w:val="24"/>
          <w:szCs w:val="24"/>
        </w:rPr>
        <w:pPrChange w:id="1749" w:author="Mathias Jönsson" w:date="2025-01-17T13:20:00Z" w16du:dateUtc="2025-01-17T02:20:00Z">
          <w:pPr>
            <w:widowControl w:val="0"/>
            <w:pBdr>
              <w:top w:val="nil"/>
              <w:left w:val="nil"/>
              <w:bottom w:val="nil"/>
              <w:right w:val="nil"/>
              <w:between w:val="nil"/>
            </w:pBdr>
            <w:spacing w:line="240" w:lineRule="auto"/>
            <w:ind w:left="720" w:hanging="720"/>
          </w:pPr>
        </w:pPrChange>
      </w:pPr>
      <w:del w:id="1750" w:author="Mathias Jönsson" w:date="2025-01-17T13:20:00Z" w16du:dateUtc="2025-01-17T02:20:00Z">
        <w:r w:rsidDel="003A7B96">
          <w:rPr>
            <w:sz w:val="24"/>
            <w:szCs w:val="24"/>
          </w:rPr>
          <w:br/>
          <w:delText xml:space="preserve">17. Gullón,S., Olano,C., Abdelfattah,M.S., Braña,A.F., Rohr,J., Méndez,C. and Salas,J.A. (2006) Isolation, Characterization, and Heterologous Expression of the Biosynthesis Gene Cluster for the Antitumor Anthracycline Steffimycin. </w:delText>
        </w:r>
        <w:r w:rsidDel="003A7B96">
          <w:rPr>
            <w:i/>
            <w:sz w:val="24"/>
            <w:szCs w:val="24"/>
          </w:rPr>
          <w:delText>Appl. Environ. Microbiol.</w:delText>
        </w:r>
        <w:r w:rsidDel="003A7B96">
          <w:rPr>
            <w:sz w:val="24"/>
            <w:szCs w:val="24"/>
          </w:rPr>
          <w:delText xml:space="preserve">, </w:delText>
        </w:r>
        <w:r w:rsidDel="003A7B96">
          <w:rPr>
            <w:b/>
            <w:sz w:val="24"/>
            <w:szCs w:val="24"/>
          </w:rPr>
          <w:delText>72</w:delText>
        </w:r>
        <w:r w:rsidDel="003A7B96">
          <w:rPr>
            <w:sz w:val="24"/>
            <w:szCs w:val="24"/>
          </w:rPr>
          <w:delText>, 4172–4183.</w:delText>
        </w:r>
        <w:r w:rsidDel="003A7B96">
          <w:rPr>
            <w:sz w:val="24"/>
            <w:szCs w:val="24"/>
          </w:rPr>
          <w:br/>
          <w:delText>https://doi.org/10.1128/AEM.00734-06</w:delText>
        </w:r>
        <w:r w:rsidDel="003A7B96">
          <w:rPr>
            <w:sz w:val="24"/>
            <w:szCs w:val="24"/>
          </w:rPr>
          <w:br/>
        </w:r>
      </w:del>
    </w:p>
    <w:p w14:paraId="0000010E" w14:textId="3D76B211" w:rsidR="00641530" w:rsidDel="003A7B96" w:rsidRDefault="00000000">
      <w:pPr>
        <w:widowControl w:val="0"/>
        <w:pBdr>
          <w:top w:val="nil"/>
          <w:left w:val="nil"/>
          <w:bottom w:val="nil"/>
          <w:right w:val="nil"/>
          <w:between w:val="nil"/>
        </w:pBdr>
        <w:spacing w:line="240" w:lineRule="auto"/>
        <w:rPr>
          <w:del w:id="1751" w:author="Mathias Jönsson" w:date="2025-01-17T13:20:00Z" w16du:dateUtc="2025-01-17T02:20:00Z"/>
          <w:sz w:val="24"/>
          <w:szCs w:val="24"/>
        </w:rPr>
        <w:pPrChange w:id="1752" w:author="Mathias Jönsson" w:date="2025-01-17T13:20:00Z" w16du:dateUtc="2025-01-17T02:20:00Z">
          <w:pPr>
            <w:widowControl w:val="0"/>
            <w:pBdr>
              <w:top w:val="nil"/>
              <w:left w:val="nil"/>
              <w:bottom w:val="nil"/>
              <w:right w:val="nil"/>
              <w:between w:val="nil"/>
            </w:pBdr>
            <w:spacing w:line="240" w:lineRule="auto"/>
            <w:ind w:left="720" w:hanging="720"/>
          </w:pPr>
        </w:pPrChange>
      </w:pPr>
      <w:del w:id="1753" w:author="Mathias Jönsson" w:date="2025-01-17T13:20:00Z" w16du:dateUtc="2025-01-17T02:20:00Z">
        <w:r w:rsidDel="003A7B96">
          <w:rPr>
            <w:sz w:val="24"/>
            <w:szCs w:val="24"/>
          </w:rPr>
          <w:br/>
          <w:delText xml:space="preserve">18. Huang,S., Zhao,Y., Qin,Z., Wang,X., Onega,M., Chen,L., He,J., Yu,Y. and Deng,H. (2011) Identification and heterologous expression of the biosynthetic gene cluster for holomycin produced by </w:delText>
        </w:r>
        <w:r w:rsidDel="003A7B96">
          <w:rPr>
            <w:i/>
            <w:sz w:val="24"/>
            <w:szCs w:val="24"/>
          </w:rPr>
          <w:delText>Streptomyces clavuligerus</w:delText>
        </w:r>
        <w:r w:rsidDel="003A7B96">
          <w:rPr>
            <w:sz w:val="24"/>
            <w:szCs w:val="24"/>
          </w:rPr>
          <w:delText xml:space="preserve">. </w:delText>
        </w:r>
        <w:r w:rsidDel="003A7B96">
          <w:rPr>
            <w:i/>
            <w:sz w:val="24"/>
            <w:szCs w:val="24"/>
          </w:rPr>
          <w:delText>Process Biochem.</w:delText>
        </w:r>
        <w:r w:rsidDel="003A7B96">
          <w:rPr>
            <w:sz w:val="24"/>
            <w:szCs w:val="24"/>
          </w:rPr>
          <w:delText xml:space="preserve">, </w:delText>
        </w:r>
        <w:r w:rsidDel="003A7B96">
          <w:rPr>
            <w:b/>
            <w:sz w:val="24"/>
            <w:szCs w:val="24"/>
          </w:rPr>
          <w:delText>46</w:delText>
        </w:r>
        <w:r w:rsidDel="003A7B96">
          <w:rPr>
            <w:sz w:val="24"/>
            <w:szCs w:val="24"/>
          </w:rPr>
          <w:delText>, 811–816.</w:delText>
        </w:r>
        <w:r w:rsidDel="003A7B96">
          <w:rPr>
            <w:sz w:val="24"/>
            <w:szCs w:val="24"/>
          </w:rPr>
          <w:br/>
          <w:delText>https://doi.org/10.1016/j.procbio.2010.11.024</w:delText>
        </w:r>
        <w:r w:rsidDel="003A7B96">
          <w:rPr>
            <w:sz w:val="24"/>
            <w:szCs w:val="24"/>
          </w:rPr>
          <w:br/>
        </w:r>
      </w:del>
    </w:p>
    <w:p w14:paraId="0000010F" w14:textId="57EE9ED7" w:rsidR="00641530" w:rsidDel="003A7B96" w:rsidRDefault="00000000">
      <w:pPr>
        <w:widowControl w:val="0"/>
        <w:pBdr>
          <w:top w:val="nil"/>
          <w:left w:val="nil"/>
          <w:bottom w:val="nil"/>
          <w:right w:val="nil"/>
          <w:between w:val="nil"/>
        </w:pBdr>
        <w:spacing w:line="240" w:lineRule="auto"/>
        <w:rPr>
          <w:del w:id="1754" w:author="Mathias Jönsson" w:date="2025-01-17T13:20:00Z" w16du:dateUtc="2025-01-17T02:20:00Z"/>
          <w:sz w:val="24"/>
          <w:szCs w:val="24"/>
        </w:rPr>
        <w:pPrChange w:id="1755" w:author="Mathias Jönsson" w:date="2025-01-17T13:20:00Z" w16du:dateUtc="2025-01-17T02:20:00Z">
          <w:pPr>
            <w:widowControl w:val="0"/>
            <w:pBdr>
              <w:top w:val="nil"/>
              <w:left w:val="nil"/>
              <w:bottom w:val="nil"/>
              <w:right w:val="nil"/>
              <w:between w:val="nil"/>
            </w:pBdr>
            <w:spacing w:line="240" w:lineRule="auto"/>
            <w:ind w:left="720" w:hanging="720"/>
          </w:pPr>
        </w:pPrChange>
      </w:pPr>
      <w:del w:id="1756" w:author="Mathias Jönsson" w:date="2025-01-17T13:20:00Z" w16du:dateUtc="2025-01-17T02:20:00Z">
        <w:r w:rsidDel="003A7B96">
          <w:rPr>
            <w:sz w:val="24"/>
            <w:szCs w:val="24"/>
          </w:rPr>
          <w:br/>
          <w:delText xml:space="preserve">19. Myronovskyi,M., Brötz,E., Rosenkränzer,B., Manderscheid,N., Tokovenko,B., Rebets,Y. and Luzhetskyy,A. (2016) Generation of new compounds through unbalanced transcription of landomycin A cluster. </w:delText>
        </w:r>
        <w:r w:rsidDel="003A7B96">
          <w:rPr>
            <w:i/>
            <w:sz w:val="24"/>
            <w:szCs w:val="24"/>
          </w:rPr>
          <w:delText>Appl. Microbiol. Biotechnol.</w:delText>
        </w:r>
        <w:r w:rsidDel="003A7B96">
          <w:rPr>
            <w:sz w:val="24"/>
            <w:szCs w:val="24"/>
          </w:rPr>
          <w:delText xml:space="preserve">, </w:delText>
        </w:r>
        <w:r w:rsidDel="003A7B96">
          <w:rPr>
            <w:b/>
            <w:sz w:val="24"/>
            <w:szCs w:val="24"/>
          </w:rPr>
          <w:delText>100</w:delText>
        </w:r>
        <w:r w:rsidDel="003A7B96">
          <w:rPr>
            <w:sz w:val="24"/>
            <w:szCs w:val="24"/>
          </w:rPr>
          <w:delText>, 9175–9186.</w:delText>
        </w:r>
        <w:r w:rsidDel="003A7B96">
          <w:rPr>
            <w:sz w:val="24"/>
            <w:szCs w:val="24"/>
          </w:rPr>
          <w:br/>
          <w:delText>https://doi.org/10.1007/s00253-016-7721-3</w:delText>
        </w:r>
        <w:r w:rsidDel="003A7B96">
          <w:rPr>
            <w:sz w:val="24"/>
            <w:szCs w:val="24"/>
          </w:rPr>
          <w:br/>
        </w:r>
      </w:del>
    </w:p>
    <w:p w14:paraId="00000110" w14:textId="37DD59ED" w:rsidR="00641530" w:rsidDel="003A7B96" w:rsidRDefault="00000000">
      <w:pPr>
        <w:widowControl w:val="0"/>
        <w:pBdr>
          <w:top w:val="nil"/>
          <w:left w:val="nil"/>
          <w:bottom w:val="nil"/>
          <w:right w:val="nil"/>
          <w:between w:val="nil"/>
        </w:pBdr>
        <w:spacing w:line="240" w:lineRule="auto"/>
        <w:rPr>
          <w:del w:id="1757" w:author="Mathias Jönsson" w:date="2025-01-17T13:20:00Z" w16du:dateUtc="2025-01-17T02:20:00Z"/>
          <w:sz w:val="24"/>
          <w:szCs w:val="24"/>
        </w:rPr>
        <w:pPrChange w:id="1758" w:author="Mathias Jönsson" w:date="2025-01-17T13:20:00Z" w16du:dateUtc="2025-01-17T02:20:00Z">
          <w:pPr>
            <w:widowControl w:val="0"/>
            <w:pBdr>
              <w:top w:val="nil"/>
              <w:left w:val="nil"/>
              <w:bottom w:val="nil"/>
              <w:right w:val="nil"/>
              <w:between w:val="nil"/>
            </w:pBdr>
            <w:spacing w:line="240" w:lineRule="auto"/>
            <w:ind w:left="720" w:hanging="720"/>
          </w:pPr>
        </w:pPrChange>
      </w:pPr>
      <w:del w:id="1759" w:author="Mathias Jönsson" w:date="2025-01-17T13:20:00Z" w16du:dateUtc="2025-01-17T02:20:00Z">
        <w:r w:rsidDel="003A7B96">
          <w:rPr>
            <w:sz w:val="24"/>
            <w:szCs w:val="24"/>
          </w:rPr>
          <w:br/>
          <w:delText xml:space="preserve">20. Myronovskyi,M., Rosenkränzer,B., Nadmid,S., Pujic,P., Normand,P. and Luzhetskyy,A. (2018) Generation of a cluster-free </w:delText>
        </w:r>
        <w:r w:rsidDel="003A7B96">
          <w:rPr>
            <w:i/>
            <w:sz w:val="24"/>
            <w:szCs w:val="24"/>
          </w:rPr>
          <w:delText>Streptomyces albus</w:delText>
        </w:r>
        <w:r w:rsidDel="003A7B96">
          <w:rPr>
            <w:sz w:val="24"/>
            <w:szCs w:val="24"/>
          </w:rPr>
          <w:delText xml:space="preserve"> chassis strains for improved heterologous expression of secondary metabolite clusters. 10.1016/j.ymben.2018.09.004.</w:delText>
        </w:r>
        <w:r w:rsidDel="003A7B96">
          <w:rPr>
            <w:sz w:val="24"/>
            <w:szCs w:val="24"/>
          </w:rPr>
          <w:br/>
          <w:delText>https://doi.org/10.1016/j.ymben.2018.09.004</w:delText>
        </w:r>
        <w:r w:rsidDel="003A7B96">
          <w:rPr>
            <w:sz w:val="24"/>
            <w:szCs w:val="24"/>
          </w:rPr>
          <w:br/>
        </w:r>
      </w:del>
    </w:p>
    <w:p w14:paraId="00000111" w14:textId="67A801F6" w:rsidR="00641530" w:rsidDel="003A7B96" w:rsidRDefault="00000000">
      <w:pPr>
        <w:widowControl w:val="0"/>
        <w:pBdr>
          <w:top w:val="nil"/>
          <w:left w:val="nil"/>
          <w:bottom w:val="nil"/>
          <w:right w:val="nil"/>
          <w:between w:val="nil"/>
        </w:pBdr>
        <w:spacing w:line="240" w:lineRule="auto"/>
        <w:rPr>
          <w:del w:id="1760" w:author="Mathias Jönsson" w:date="2025-01-17T13:20:00Z" w16du:dateUtc="2025-01-17T02:20:00Z"/>
          <w:sz w:val="24"/>
          <w:szCs w:val="24"/>
        </w:rPr>
        <w:pPrChange w:id="1761" w:author="Mathias Jönsson" w:date="2025-01-17T13:20:00Z" w16du:dateUtc="2025-01-17T02:20:00Z">
          <w:pPr>
            <w:widowControl w:val="0"/>
            <w:pBdr>
              <w:top w:val="nil"/>
              <w:left w:val="nil"/>
              <w:bottom w:val="nil"/>
              <w:right w:val="nil"/>
              <w:between w:val="nil"/>
            </w:pBdr>
            <w:spacing w:line="240" w:lineRule="auto"/>
            <w:ind w:left="720" w:hanging="720"/>
          </w:pPr>
        </w:pPrChange>
      </w:pPr>
      <w:del w:id="1762" w:author="Mathias Jönsson" w:date="2025-01-17T13:20:00Z" w16du:dateUtc="2025-01-17T02:20:00Z">
        <w:r w:rsidDel="003A7B96">
          <w:rPr>
            <w:sz w:val="24"/>
            <w:szCs w:val="24"/>
          </w:rPr>
          <w:br/>
          <w:delText xml:space="preserve">21. Dolya,B., Hryhorieva,O., Sorochynska,K., Lopatniuk,M., Ostash,I., Tseduliak,V.-M., Sterndorff,E.B., Jørgensen,T.S., Gren,T., Dacyuk,Y., </w:delText>
        </w:r>
        <w:r w:rsidDel="003A7B96">
          <w:rPr>
            <w:i/>
            <w:sz w:val="24"/>
            <w:szCs w:val="24"/>
          </w:rPr>
          <w:delText>et al.</w:delText>
        </w:r>
        <w:r w:rsidDel="003A7B96">
          <w:rPr>
            <w:sz w:val="24"/>
            <w:szCs w:val="24"/>
          </w:rPr>
          <w:delText xml:space="preserve"> (2023) Properties of Multidrug-Resistant Mutants Derived from Heterologous Expression Chassis Strain </w:delText>
        </w:r>
        <w:r w:rsidDel="003A7B96">
          <w:rPr>
            <w:i/>
            <w:sz w:val="24"/>
            <w:szCs w:val="24"/>
          </w:rPr>
          <w:delText>Streptomyces albidoflavus</w:delText>
        </w:r>
        <w:r w:rsidDel="003A7B96">
          <w:rPr>
            <w:sz w:val="24"/>
            <w:szCs w:val="24"/>
          </w:rPr>
          <w:delText xml:space="preserve"> J1074. </w:delText>
        </w:r>
        <w:r w:rsidDel="003A7B96">
          <w:rPr>
            <w:i/>
            <w:sz w:val="24"/>
            <w:szCs w:val="24"/>
          </w:rPr>
          <w:delText>Microorganisms</w:delText>
        </w:r>
        <w:r w:rsidDel="003A7B96">
          <w:rPr>
            <w:sz w:val="24"/>
            <w:szCs w:val="24"/>
          </w:rPr>
          <w:delText xml:space="preserve">, </w:delText>
        </w:r>
        <w:r w:rsidDel="003A7B96">
          <w:rPr>
            <w:b/>
            <w:sz w:val="24"/>
            <w:szCs w:val="24"/>
          </w:rPr>
          <w:delText>11</w:delText>
        </w:r>
        <w:r w:rsidDel="003A7B96">
          <w:rPr>
            <w:sz w:val="24"/>
            <w:szCs w:val="24"/>
          </w:rPr>
          <w:delText>, 1176.</w:delText>
        </w:r>
        <w:r w:rsidDel="003A7B96">
          <w:rPr>
            <w:sz w:val="24"/>
            <w:szCs w:val="24"/>
          </w:rPr>
          <w:br/>
          <w:delText>https://doi.org/10.3390/microorganisms11051176</w:delText>
        </w:r>
        <w:r w:rsidDel="003A7B96">
          <w:rPr>
            <w:sz w:val="24"/>
            <w:szCs w:val="24"/>
          </w:rPr>
          <w:br/>
        </w:r>
      </w:del>
    </w:p>
    <w:p w14:paraId="00000112" w14:textId="746F095E" w:rsidR="00641530" w:rsidDel="003A7B96" w:rsidRDefault="00000000">
      <w:pPr>
        <w:widowControl w:val="0"/>
        <w:pBdr>
          <w:top w:val="nil"/>
          <w:left w:val="nil"/>
          <w:bottom w:val="nil"/>
          <w:right w:val="nil"/>
          <w:between w:val="nil"/>
        </w:pBdr>
        <w:spacing w:line="240" w:lineRule="auto"/>
        <w:rPr>
          <w:del w:id="1763" w:author="Mathias Jönsson" w:date="2025-01-17T13:20:00Z" w16du:dateUtc="2025-01-17T02:20:00Z"/>
          <w:sz w:val="24"/>
          <w:szCs w:val="24"/>
        </w:rPr>
        <w:pPrChange w:id="1764" w:author="Mathias Jönsson" w:date="2025-01-17T13:20:00Z" w16du:dateUtc="2025-01-17T02:20:00Z">
          <w:pPr>
            <w:widowControl w:val="0"/>
            <w:pBdr>
              <w:top w:val="nil"/>
              <w:left w:val="nil"/>
              <w:bottom w:val="nil"/>
              <w:right w:val="nil"/>
              <w:between w:val="nil"/>
            </w:pBdr>
            <w:spacing w:line="240" w:lineRule="auto"/>
            <w:ind w:left="720" w:hanging="720"/>
          </w:pPr>
        </w:pPrChange>
      </w:pPr>
      <w:del w:id="1765" w:author="Mathias Jönsson" w:date="2025-01-17T13:20:00Z" w16du:dateUtc="2025-01-17T02:20:00Z">
        <w:r w:rsidDel="003A7B96">
          <w:rPr>
            <w:sz w:val="24"/>
            <w:szCs w:val="24"/>
          </w:rPr>
          <w:br/>
          <w:delText xml:space="preserve">22. Gummerlich,N., Manderscheid,N., Rebets,Y., Myronovskyi,M., Gläser,L., Kuhl,M., Wittmann,C. and Luzhetskyy,A. (2021) Engineering the precursor pool to modulate the production of pamamycins in the heterologous host </w:delText>
        </w:r>
        <w:r w:rsidDel="003A7B96">
          <w:rPr>
            <w:i/>
            <w:sz w:val="24"/>
            <w:szCs w:val="24"/>
          </w:rPr>
          <w:delText>S. albus</w:delText>
        </w:r>
        <w:r w:rsidDel="003A7B96">
          <w:rPr>
            <w:sz w:val="24"/>
            <w:szCs w:val="24"/>
          </w:rPr>
          <w:delText xml:space="preserve"> J1074. </w:delText>
        </w:r>
        <w:r w:rsidDel="003A7B96">
          <w:rPr>
            <w:i/>
            <w:sz w:val="24"/>
            <w:szCs w:val="24"/>
          </w:rPr>
          <w:delText>Metab. Eng.</w:delText>
        </w:r>
        <w:r w:rsidDel="003A7B96">
          <w:rPr>
            <w:sz w:val="24"/>
            <w:szCs w:val="24"/>
          </w:rPr>
          <w:delText xml:space="preserve">, </w:delText>
        </w:r>
        <w:r w:rsidDel="003A7B96">
          <w:rPr>
            <w:b/>
            <w:sz w:val="24"/>
            <w:szCs w:val="24"/>
          </w:rPr>
          <w:delText>67</w:delText>
        </w:r>
        <w:r w:rsidDel="003A7B96">
          <w:rPr>
            <w:sz w:val="24"/>
            <w:szCs w:val="24"/>
          </w:rPr>
          <w:delText>, 11–18.</w:delText>
        </w:r>
        <w:r w:rsidDel="003A7B96">
          <w:rPr>
            <w:sz w:val="24"/>
            <w:szCs w:val="24"/>
          </w:rPr>
          <w:br/>
          <w:delText>https://doi.org/10.1016/j.ymben.2021.05.004</w:delText>
        </w:r>
        <w:r w:rsidDel="003A7B96">
          <w:rPr>
            <w:sz w:val="24"/>
            <w:szCs w:val="24"/>
          </w:rPr>
          <w:br/>
        </w:r>
      </w:del>
    </w:p>
    <w:p w14:paraId="00000113" w14:textId="04627CAF" w:rsidR="00641530" w:rsidDel="003A7B96" w:rsidRDefault="00000000">
      <w:pPr>
        <w:widowControl w:val="0"/>
        <w:pBdr>
          <w:top w:val="nil"/>
          <w:left w:val="nil"/>
          <w:bottom w:val="nil"/>
          <w:right w:val="nil"/>
          <w:between w:val="nil"/>
        </w:pBdr>
        <w:spacing w:line="240" w:lineRule="auto"/>
        <w:rPr>
          <w:del w:id="1766" w:author="Mathias Jönsson" w:date="2025-01-17T13:20:00Z" w16du:dateUtc="2025-01-17T02:20:00Z"/>
          <w:sz w:val="24"/>
          <w:szCs w:val="24"/>
        </w:rPr>
        <w:pPrChange w:id="1767" w:author="Mathias Jönsson" w:date="2025-01-17T13:20:00Z" w16du:dateUtc="2025-01-17T02:20:00Z">
          <w:pPr>
            <w:widowControl w:val="0"/>
            <w:pBdr>
              <w:top w:val="nil"/>
              <w:left w:val="nil"/>
              <w:bottom w:val="nil"/>
              <w:right w:val="nil"/>
              <w:between w:val="nil"/>
            </w:pBdr>
            <w:spacing w:line="240" w:lineRule="auto"/>
            <w:ind w:left="720" w:hanging="720"/>
          </w:pPr>
        </w:pPrChange>
      </w:pPr>
      <w:del w:id="1768" w:author="Mathias Jönsson" w:date="2025-01-17T13:20:00Z" w16du:dateUtc="2025-01-17T02:20:00Z">
        <w:r w:rsidDel="003A7B96">
          <w:rPr>
            <w:sz w:val="24"/>
            <w:szCs w:val="24"/>
          </w:rPr>
          <w:br/>
          <w:delText xml:space="preserve">23. Li,X., Guo,R., Luan,J., Fu,J., Zhang,Y. and Wang,H. (2023) Improving spinosad production by tuning expressions of the forosamine methyltransferase and the forosaminyl transferase to reduce undesired less active byproducts in the heterologous host </w:delText>
        </w:r>
        <w:r w:rsidDel="003A7B96">
          <w:rPr>
            <w:i/>
            <w:sz w:val="24"/>
            <w:szCs w:val="24"/>
          </w:rPr>
          <w:delText>Streptomyces albus</w:delText>
        </w:r>
        <w:r w:rsidDel="003A7B96">
          <w:rPr>
            <w:sz w:val="24"/>
            <w:szCs w:val="24"/>
          </w:rPr>
          <w:delText xml:space="preserve"> J1074. </w:delText>
        </w:r>
        <w:r w:rsidDel="003A7B96">
          <w:rPr>
            <w:i/>
            <w:sz w:val="24"/>
            <w:szCs w:val="24"/>
          </w:rPr>
          <w:delText>Microb. Cell Factories</w:delText>
        </w:r>
        <w:r w:rsidDel="003A7B96">
          <w:rPr>
            <w:sz w:val="24"/>
            <w:szCs w:val="24"/>
          </w:rPr>
          <w:delText xml:space="preserve">, </w:delText>
        </w:r>
        <w:r w:rsidDel="003A7B96">
          <w:rPr>
            <w:b/>
            <w:sz w:val="24"/>
            <w:szCs w:val="24"/>
          </w:rPr>
          <w:delText>22</w:delText>
        </w:r>
        <w:r w:rsidDel="003A7B96">
          <w:rPr>
            <w:sz w:val="24"/>
            <w:szCs w:val="24"/>
          </w:rPr>
          <w:delText>, 15.</w:delText>
        </w:r>
        <w:r w:rsidDel="003A7B96">
          <w:rPr>
            <w:sz w:val="24"/>
            <w:szCs w:val="24"/>
          </w:rPr>
          <w:br/>
          <w:delText>https://doi.org/10.1186/s12934-023-02023-3</w:delText>
        </w:r>
        <w:r w:rsidDel="003A7B96">
          <w:rPr>
            <w:sz w:val="24"/>
            <w:szCs w:val="24"/>
          </w:rPr>
          <w:br/>
        </w:r>
      </w:del>
    </w:p>
    <w:p w14:paraId="00000114" w14:textId="3E920DC7" w:rsidR="00641530" w:rsidDel="003A7B96" w:rsidRDefault="00000000">
      <w:pPr>
        <w:widowControl w:val="0"/>
        <w:pBdr>
          <w:top w:val="nil"/>
          <w:left w:val="nil"/>
          <w:bottom w:val="nil"/>
          <w:right w:val="nil"/>
          <w:between w:val="nil"/>
        </w:pBdr>
        <w:spacing w:line="240" w:lineRule="auto"/>
        <w:rPr>
          <w:del w:id="1769" w:author="Mathias Jönsson" w:date="2025-01-17T13:20:00Z" w16du:dateUtc="2025-01-17T02:20:00Z"/>
          <w:sz w:val="24"/>
          <w:szCs w:val="24"/>
        </w:rPr>
        <w:pPrChange w:id="1770" w:author="Mathias Jönsson" w:date="2025-01-17T13:20:00Z" w16du:dateUtc="2025-01-17T02:20:00Z">
          <w:pPr>
            <w:widowControl w:val="0"/>
            <w:pBdr>
              <w:top w:val="nil"/>
              <w:left w:val="nil"/>
              <w:bottom w:val="nil"/>
              <w:right w:val="nil"/>
              <w:between w:val="nil"/>
            </w:pBdr>
            <w:spacing w:line="240" w:lineRule="auto"/>
            <w:ind w:left="720" w:hanging="720"/>
          </w:pPr>
        </w:pPrChange>
      </w:pPr>
      <w:del w:id="1771" w:author="Mathias Jönsson" w:date="2025-01-17T13:20:00Z" w16du:dateUtc="2025-01-17T02:20:00Z">
        <w:r w:rsidDel="003A7B96">
          <w:rPr>
            <w:sz w:val="24"/>
            <w:szCs w:val="24"/>
          </w:rPr>
          <w:br/>
          <w:delText xml:space="preserve">24. Zaburannyi,N., Rabyk,M., Ostash,B., Fedorenko,V. and Luzhetskyy,A. (2014) Insights into naturally minimised </w:delText>
        </w:r>
        <w:r w:rsidDel="003A7B96">
          <w:rPr>
            <w:i/>
            <w:sz w:val="24"/>
            <w:szCs w:val="24"/>
          </w:rPr>
          <w:delText>Streptomyces albus</w:delText>
        </w:r>
        <w:r w:rsidDel="003A7B96">
          <w:rPr>
            <w:sz w:val="24"/>
            <w:szCs w:val="24"/>
          </w:rPr>
          <w:delText xml:space="preserve"> J1074 genome. 10.1186/1471-2164-15-97.</w:delText>
        </w:r>
        <w:r w:rsidDel="003A7B96">
          <w:rPr>
            <w:sz w:val="24"/>
            <w:szCs w:val="24"/>
          </w:rPr>
          <w:br/>
          <w:delText>https://doi.org/10.1186/1471-2164-15-97</w:delText>
        </w:r>
        <w:r w:rsidDel="003A7B96">
          <w:rPr>
            <w:sz w:val="24"/>
            <w:szCs w:val="24"/>
          </w:rPr>
          <w:br/>
        </w:r>
      </w:del>
    </w:p>
    <w:p w14:paraId="00000115" w14:textId="77BC48D8" w:rsidR="00641530" w:rsidDel="003A7B96" w:rsidRDefault="00000000">
      <w:pPr>
        <w:widowControl w:val="0"/>
        <w:pBdr>
          <w:top w:val="nil"/>
          <w:left w:val="nil"/>
          <w:bottom w:val="nil"/>
          <w:right w:val="nil"/>
          <w:between w:val="nil"/>
        </w:pBdr>
        <w:spacing w:line="240" w:lineRule="auto"/>
        <w:rPr>
          <w:del w:id="1772" w:author="Mathias Jönsson" w:date="2025-01-17T13:20:00Z" w16du:dateUtc="2025-01-17T02:20:00Z"/>
          <w:sz w:val="24"/>
          <w:szCs w:val="24"/>
        </w:rPr>
        <w:pPrChange w:id="1773" w:author="Mathias Jönsson" w:date="2025-01-17T13:20:00Z" w16du:dateUtc="2025-01-17T02:20:00Z">
          <w:pPr>
            <w:widowControl w:val="0"/>
            <w:pBdr>
              <w:top w:val="nil"/>
              <w:left w:val="nil"/>
              <w:bottom w:val="nil"/>
              <w:right w:val="nil"/>
              <w:between w:val="nil"/>
            </w:pBdr>
            <w:spacing w:line="240" w:lineRule="auto"/>
            <w:ind w:left="720" w:hanging="720"/>
          </w:pPr>
        </w:pPrChange>
      </w:pPr>
      <w:del w:id="1774" w:author="Mathias Jönsson" w:date="2025-01-17T13:20:00Z" w16du:dateUtc="2025-01-17T02:20:00Z">
        <w:r w:rsidDel="003A7B96">
          <w:rPr>
            <w:sz w:val="24"/>
            <w:szCs w:val="24"/>
          </w:rPr>
          <w:br/>
          <w:delText xml:space="preserve">25. Kong,W., Vanderburg,C.R., Gunshin,H., Rogers,J.T. and Huang,X. (2008) A Review of Independent Component Analysis Application to Microarray Gene Expression Data. </w:delText>
        </w:r>
        <w:r w:rsidDel="003A7B96">
          <w:rPr>
            <w:i/>
            <w:sz w:val="24"/>
            <w:szCs w:val="24"/>
          </w:rPr>
          <w:delText>BioTechniques</w:delText>
        </w:r>
        <w:r w:rsidDel="003A7B96">
          <w:rPr>
            <w:sz w:val="24"/>
            <w:szCs w:val="24"/>
          </w:rPr>
          <w:delText xml:space="preserve">, </w:delText>
        </w:r>
        <w:r w:rsidDel="003A7B96">
          <w:rPr>
            <w:b/>
            <w:sz w:val="24"/>
            <w:szCs w:val="24"/>
          </w:rPr>
          <w:delText>45</w:delText>
        </w:r>
        <w:r w:rsidDel="003A7B96">
          <w:rPr>
            <w:sz w:val="24"/>
            <w:szCs w:val="24"/>
          </w:rPr>
          <w:delText>, 501–520.</w:delText>
        </w:r>
        <w:r w:rsidDel="003A7B96">
          <w:rPr>
            <w:sz w:val="24"/>
            <w:szCs w:val="24"/>
          </w:rPr>
          <w:br/>
          <w:delText>https://doi.org/10.2144/000112950</w:delText>
        </w:r>
        <w:r w:rsidDel="003A7B96">
          <w:rPr>
            <w:sz w:val="24"/>
            <w:szCs w:val="24"/>
          </w:rPr>
          <w:br/>
        </w:r>
      </w:del>
      <w:customXmlDelRangeStart w:id="1775" w:author="Mathias Jönsson" w:date="2025-01-17T13:20:00Z"/>
      <w:sdt>
        <w:sdtPr>
          <w:tag w:val="goog_rdk_153"/>
          <w:id w:val="-346399942"/>
        </w:sdtPr>
        <w:sdtContent>
          <w:customXmlDelRangeEnd w:id="1775"/>
          <w:del w:id="1776" w:author="Mathias Jönsson" w:date="2024-11-22T00:42:00Z">
            <w:r>
              <w:rPr>
                <w:sz w:val="24"/>
                <w:szCs w:val="24"/>
              </w:rPr>
              <w:br/>
            </w:r>
          </w:del>
          <w:customXmlDelRangeStart w:id="1777" w:author="Mathias Jönsson" w:date="2025-01-17T13:20:00Z"/>
        </w:sdtContent>
      </w:sdt>
      <w:customXmlDelRangeEnd w:id="1777"/>
    </w:p>
    <w:p w14:paraId="00000116" w14:textId="4B79C49C" w:rsidR="00641530" w:rsidDel="003A7B96" w:rsidRDefault="00000000">
      <w:pPr>
        <w:widowControl w:val="0"/>
        <w:pBdr>
          <w:top w:val="nil"/>
          <w:left w:val="nil"/>
          <w:bottom w:val="nil"/>
          <w:right w:val="nil"/>
          <w:between w:val="nil"/>
        </w:pBdr>
        <w:spacing w:line="240" w:lineRule="auto"/>
        <w:rPr>
          <w:del w:id="1778" w:author="Mathias Jönsson" w:date="2025-01-17T13:20:00Z" w16du:dateUtc="2025-01-17T02:20:00Z"/>
          <w:sz w:val="24"/>
          <w:szCs w:val="24"/>
        </w:rPr>
        <w:pPrChange w:id="1779" w:author="Mathias Jönsson" w:date="2025-01-17T13:20:00Z" w16du:dateUtc="2025-01-17T02:20:00Z">
          <w:pPr>
            <w:widowControl w:val="0"/>
            <w:pBdr>
              <w:top w:val="nil"/>
              <w:left w:val="nil"/>
              <w:bottom w:val="nil"/>
              <w:right w:val="nil"/>
              <w:between w:val="nil"/>
            </w:pBdr>
            <w:spacing w:line="240" w:lineRule="auto"/>
            <w:ind w:left="720" w:hanging="720"/>
          </w:pPr>
        </w:pPrChange>
      </w:pPr>
      <w:del w:id="1780" w:author="Mathias Jönsson" w:date="2025-01-17T13:20:00Z" w16du:dateUtc="2025-01-17T02:20:00Z">
        <w:r w:rsidDel="003A7B96">
          <w:rPr>
            <w:sz w:val="24"/>
            <w:szCs w:val="24"/>
          </w:rPr>
          <w:br/>
          <w:delText xml:space="preserve">26. Saelens,W., Cannoodt,R. and Saeys,Y. (2018) A comprehensive evaluation of module detection methods for gene expression data. </w:delText>
        </w:r>
        <w:r w:rsidDel="003A7B96">
          <w:rPr>
            <w:i/>
            <w:sz w:val="24"/>
            <w:szCs w:val="24"/>
          </w:rPr>
          <w:delText>Nat. Commun.</w:delText>
        </w:r>
        <w:r w:rsidDel="003A7B96">
          <w:rPr>
            <w:sz w:val="24"/>
            <w:szCs w:val="24"/>
          </w:rPr>
          <w:delText xml:space="preserve">, </w:delText>
        </w:r>
        <w:r w:rsidDel="003A7B96">
          <w:rPr>
            <w:b/>
            <w:sz w:val="24"/>
            <w:szCs w:val="24"/>
          </w:rPr>
          <w:delText>9</w:delText>
        </w:r>
        <w:r w:rsidDel="003A7B96">
          <w:rPr>
            <w:sz w:val="24"/>
            <w:szCs w:val="24"/>
          </w:rPr>
          <w:delText>, 1090.</w:delText>
        </w:r>
        <w:r w:rsidDel="003A7B96">
          <w:rPr>
            <w:sz w:val="24"/>
            <w:szCs w:val="24"/>
          </w:rPr>
          <w:br/>
          <w:delText>https://doi.org/10.1038/s41467-018-03424-4</w:delText>
        </w:r>
        <w:r w:rsidDel="003A7B96">
          <w:rPr>
            <w:sz w:val="24"/>
            <w:szCs w:val="24"/>
          </w:rPr>
          <w:br/>
        </w:r>
      </w:del>
    </w:p>
    <w:p w14:paraId="00000117" w14:textId="61D97061" w:rsidR="00641530" w:rsidDel="003A7B96" w:rsidRDefault="00000000">
      <w:pPr>
        <w:widowControl w:val="0"/>
        <w:pBdr>
          <w:top w:val="nil"/>
          <w:left w:val="nil"/>
          <w:bottom w:val="nil"/>
          <w:right w:val="nil"/>
          <w:between w:val="nil"/>
        </w:pBdr>
        <w:spacing w:line="240" w:lineRule="auto"/>
        <w:rPr>
          <w:del w:id="1781" w:author="Mathias Jönsson" w:date="2025-01-17T13:20:00Z" w16du:dateUtc="2025-01-17T02:20:00Z"/>
          <w:sz w:val="24"/>
          <w:szCs w:val="24"/>
        </w:rPr>
        <w:pPrChange w:id="1782" w:author="Mathias Jönsson" w:date="2025-01-17T13:20:00Z" w16du:dateUtc="2025-01-17T02:20:00Z">
          <w:pPr>
            <w:widowControl w:val="0"/>
            <w:pBdr>
              <w:top w:val="nil"/>
              <w:left w:val="nil"/>
              <w:bottom w:val="nil"/>
              <w:right w:val="nil"/>
              <w:between w:val="nil"/>
            </w:pBdr>
            <w:spacing w:line="240" w:lineRule="auto"/>
            <w:ind w:left="720" w:hanging="720"/>
          </w:pPr>
        </w:pPrChange>
      </w:pPr>
      <w:del w:id="1783" w:author="Mathias Jönsson" w:date="2025-01-17T13:20:00Z" w16du:dateUtc="2025-01-17T02:20:00Z">
        <w:r w:rsidDel="003A7B96">
          <w:rPr>
            <w:sz w:val="24"/>
            <w:szCs w:val="24"/>
          </w:rPr>
          <w:br/>
          <w:delText xml:space="preserve">27. Fang,X., Sastry,A., Mih,N., Kim,D., Tan,J., Yurkovich,J.T., Lloyd,C.J., Gao,Y., Yang,L. and Palsson,B.O. (2017) Global transcriptional regulatory network for </w:delText>
        </w:r>
        <w:r w:rsidDel="003A7B96">
          <w:rPr>
            <w:i/>
            <w:sz w:val="24"/>
            <w:szCs w:val="24"/>
          </w:rPr>
          <w:delText xml:space="preserve">Escherichia coli </w:delText>
        </w:r>
        <w:r w:rsidDel="003A7B96">
          <w:rPr>
            <w:sz w:val="24"/>
            <w:szCs w:val="24"/>
          </w:rPr>
          <w:delText xml:space="preserve">robustly connects gene expression to transcription factor activities. </w:delText>
        </w:r>
        <w:r w:rsidDel="003A7B96">
          <w:rPr>
            <w:i/>
            <w:sz w:val="24"/>
            <w:szCs w:val="24"/>
          </w:rPr>
          <w:delText>Proc. Natl. Acad. Sci.</w:delText>
        </w:r>
        <w:r w:rsidDel="003A7B96">
          <w:rPr>
            <w:sz w:val="24"/>
            <w:szCs w:val="24"/>
          </w:rPr>
          <w:delText xml:space="preserve">, </w:delText>
        </w:r>
        <w:r w:rsidDel="003A7B96">
          <w:rPr>
            <w:b/>
            <w:sz w:val="24"/>
            <w:szCs w:val="24"/>
          </w:rPr>
          <w:delText>114</w:delText>
        </w:r>
        <w:r w:rsidDel="003A7B96">
          <w:rPr>
            <w:sz w:val="24"/>
            <w:szCs w:val="24"/>
          </w:rPr>
          <w:delText>, 10286–10291.</w:delText>
        </w:r>
        <w:r w:rsidDel="003A7B96">
          <w:rPr>
            <w:sz w:val="24"/>
            <w:szCs w:val="24"/>
          </w:rPr>
          <w:br/>
          <w:delText>https://doi.org/10.1073/pnas.1702581114</w:delText>
        </w:r>
        <w:r w:rsidDel="003A7B96">
          <w:rPr>
            <w:sz w:val="24"/>
            <w:szCs w:val="24"/>
          </w:rPr>
          <w:br/>
        </w:r>
      </w:del>
    </w:p>
    <w:p w14:paraId="00000118" w14:textId="18FA4191" w:rsidR="00641530" w:rsidDel="003A7B96" w:rsidRDefault="00000000">
      <w:pPr>
        <w:widowControl w:val="0"/>
        <w:pBdr>
          <w:top w:val="nil"/>
          <w:left w:val="nil"/>
          <w:bottom w:val="nil"/>
          <w:right w:val="nil"/>
          <w:between w:val="nil"/>
        </w:pBdr>
        <w:spacing w:line="240" w:lineRule="auto"/>
        <w:rPr>
          <w:del w:id="1784" w:author="Mathias Jönsson" w:date="2025-01-17T13:20:00Z" w16du:dateUtc="2025-01-17T02:20:00Z"/>
          <w:sz w:val="24"/>
          <w:szCs w:val="24"/>
        </w:rPr>
        <w:pPrChange w:id="1785" w:author="Mathias Jönsson" w:date="2025-01-17T13:20:00Z" w16du:dateUtc="2025-01-17T02:20:00Z">
          <w:pPr>
            <w:widowControl w:val="0"/>
            <w:pBdr>
              <w:top w:val="nil"/>
              <w:left w:val="nil"/>
              <w:bottom w:val="nil"/>
              <w:right w:val="nil"/>
              <w:between w:val="nil"/>
            </w:pBdr>
            <w:spacing w:line="240" w:lineRule="auto"/>
            <w:ind w:left="720" w:hanging="720"/>
          </w:pPr>
        </w:pPrChange>
      </w:pPr>
      <w:del w:id="1786" w:author="Mathias Jönsson" w:date="2025-01-17T13:20:00Z" w16du:dateUtc="2025-01-17T02:20:00Z">
        <w:r w:rsidDel="003A7B96">
          <w:rPr>
            <w:sz w:val="24"/>
            <w:szCs w:val="24"/>
          </w:rPr>
          <w:br/>
          <w:delText xml:space="preserve">28. Rychel,K., Decker,K., Sastry,A.V., Phaneuf,P.V., Poudel,S. and Palsson,B.O. (2021) iModulonDB: a knowledgebase of microbial transcriptional regulation derived from machine learning. </w:delText>
        </w:r>
        <w:r w:rsidDel="003A7B96">
          <w:rPr>
            <w:i/>
            <w:sz w:val="24"/>
            <w:szCs w:val="24"/>
          </w:rPr>
          <w:delText>Database Issue Publ. Online</w:delText>
        </w:r>
        <w:r w:rsidDel="003A7B96">
          <w:rPr>
            <w:sz w:val="24"/>
            <w:szCs w:val="24"/>
          </w:rPr>
          <w:delText xml:space="preserve">, </w:delText>
        </w:r>
        <w:r w:rsidDel="003A7B96">
          <w:rPr>
            <w:b/>
            <w:sz w:val="24"/>
            <w:szCs w:val="24"/>
          </w:rPr>
          <w:delText>49</w:delText>
        </w:r>
        <w:r w:rsidDel="003A7B96">
          <w:rPr>
            <w:sz w:val="24"/>
            <w:szCs w:val="24"/>
          </w:rPr>
          <w:delText>.</w:delText>
        </w:r>
        <w:r w:rsidDel="003A7B96">
          <w:rPr>
            <w:sz w:val="24"/>
            <w:szCs w:val="24"/>
          </w:rPr>
          <w:br/>
          <w:delText>https://doi.org/10.1093/nar/gkaa810</w:delText>
        </w:r>
        <w:r w:rsidDel="003A7B96">
          <w:rPr>
            <w:sz w:val="24"/>
            <w:szCs w:val="24"/>
          </w:rPr>
          <w:br/>
        </w:r>
      </w:del>
    </w:p>
    <w:p w14:paraId="00000119" w14:textId="7B29CFD6" w:rsidR="00641530" w:rsidDel="003A7B96" w:rsidRDefault="00000000">
      <w:pPr>
        <w:widowControl w:val="0"/>
        <w:pBdr>
          <w:top w:val="nil"/>
          <w:left w:val="nil"/>
          <w:bottom w:val="nil"/>
          <w:right w:val="nil"/>
          <w:between w:val="nil"/>
        </w:pBdr>
        <w:spacing w:line="240" w:lineRule="auto"/>
        <w:rPr>
          <w:del w:id="1787" w:author="Mathias Jönsson" w:date="2025-01-17T13:20:00Z" w16du:dateUtc="2025-01-17T02:20:00Z"/>
          <w:sz w:val="24"/>
          <w:szCs w:val="24"/>
        </w:rPr>
        <w:pPrChange w:id="1788" w:author="Mathias Jönsson" w:date="2025-01-17T13:20:00Z" w16du:dateUtc="2025-01-17T02:20:00Z">
          <w:pPr>
            <w:widowControl w:val="0"/>
            <w:pBdr>
              <w:top w:val="nil"/>
              <w:left w:val="nil"/>
              <w:bottom w:val="nil"/>
              <w:right w:val="nil"/>
              <w:between w:val="nil"/>
            </w:pBdr>
            <w:spacing w:line="240" w:lineRule="auto"/>
            <w:ind w:left="720" w:hanging="720"/>
          </w:pPr>
        </w:pPrChange>
      </w:pPr>
      <w:del w:id="1789" w:author="Mathias Jönsson" w:date="2025-01-17T13:20:00Z" w16du:dateUtc="2025-01-17T02:20:00Z">
        <w:r w:rsidDel="003A7B96">
          <w:rPr>
            <w:sz w:val="24"/>
            <w:szCs w:val="24"/>
          </w:rPr>
          <w:br/>
          <w:delText>29. Sastry,A.V., Gao,Y., Szubin,R., Hefner,Y., Xu,S., Kim,D., Choudhary,K.S., Yang,L., King,Z.A. and Palsson,B.O. (2019) The</w:delText>
        </w:r>
        <w:r w:rsidDel="003A7B96">
          <w:rPr>
            <w:i/>
            <w:sz w:val="24"/>
            <w:szCs w:val="24"/>
          </w:rPr>
          <w:delText xml:space="preserve"> Escherichia coli</w:delText>
        </w:r>
        <w:r w:rsidDel="003A7B96">
          <w:rPr>
            <w:sz w:val="24"/>
            <w:szCs w:val="24"/>
          </w:rPr>
          <w:delText xml:space="preserve"> transcriptome mostly consists of independently regulated modules. </w:delText>
        </w:r>
        <w:r w:rsidDel="003A7B96">
          <w:rPr>
            <w:i/>
            <w:sz w:val="24"/>
            <w:szCs w:val="24"/>
          </w:rPr>
          <w:delText>Nat. Commun.</w:delText>
        </w:r>
        <w:r w:rsidDel="003A7B96">
          <w:rPr>
            <w:sz w:val="24"/>
            <w:szCs w:val="24"/>
          </w:rPr>
          <w:delText xml:space="preserve">, </w:delText>
        </w:r>
        <w:r w:rsidDel="003A7B96">
          <w:rPr>
            <w:b/>
            <w:sz w:val="24"/>
            <w:szCs w:val="24"/>
          </w:rPr>
          <w:delText>10</w:delText>
        </w:r>
        <w:r w:rsidDel="003A7B96">
          <w:rPr>
            <w:sz w:val="24"/>
            <w:szCs w:val="24"/>
          </w:rPr>
          <w:delText>, 5536.</w:delText>
        </w:r>
        <w:r w:rsidDel="003A7B96">
          <w:rPr>
            <w:sz w:val="24"/>
            <w:szCs w:val="24"/>
          </w:rPr>
          <w:br/>
          <w:delText>https://doi.org/10.1038/s41467-019-13483-w</w:delText>
        </w:r>
        <w:r w:rsidDel="003A7B96">
          <w:rPr>
            <w:sz w:val="24"/>
            <w:szCs w:val="24"/>
          </w:rPr>
          <w:br/>
        </w:r>
      </w:del>
    </w:p>
    <w:p w14:paraId="0000011A" w14:textId="6B198367" w:rsidR="00641530" w:rsidDel="003A7B96" w:rsidRDefault="00000000">
      <w:pPr>
        <w:widowControl w:val="0"/>
        <w:pBdr>
          <w:top w:val="nil"/>
          <w:left w:val="nil"/>
          <w:bottom w:val="nil"/>
          <w:right w:val="nil"/>
          <w:between w:val="nil"/>
        </w:pBdr>
        <w:spacing w:line="240" w:lineRule="auto"/>
        <w:rPr>
          <w:del w:id="1790" w:author="Mathias Jönsson" w:date="2025-01-17T13:20:00Z" w16du:dateUtc="2025-01-17T02:20:00Z"/>
          <w:sz w:val="24"/>
          <w:szCs w:val="24"/>
        </w:rPr>
        <w:pPrChange w:id="1791" w:author="Mathias Jönsson" w:date="2025-01-17T13:20:00Z" w16du:dateUtc="2025-01-17T02:20:00Z">
          <w:pPr>
            <w:widowControl w:val="0"/>
            <w:pBdr>
              <w:top w:val="nil"/>
              <w:left w:val="nil"/>
              <w:bottom w:val="nil"/>
              <w:right w:val="nil"/>
              <w:between w:val="nil"/>
            </w:pBdr>
            <w:spacing w:line="240" w:lineRule="auto"/>
            <w:ind w:left="720" w:hanging="720"/>
          </w:pPr>
        </w:pPrChange>
      </w:pPr>
      <w:del w:id="1792" w:author="Mathias Jönsson" w:date="2025-01-17T13:20:00Z" w16du:dateUtc="2025-01-17T02:20:00Z">
        <w:r w:rsidDel="003A7B96">
          <w:rPr>
            <w:sz w:val="24"/>
            <w:szCs w:val="24"/>
          </w:rPr>
          <w:br/>
          <w:delText xml:space="preserve">30. Lamoureux,C.R., Decker,K.T., Sastry,A.V., Rychel,K., Gao,Y., McConn,J.L., Zielinski,D.C. and Palsson,B.O. (2023) A multi-scale expression and regulation knowledge base for </w:delText>
        </w:r>
        <w:r w:rsidDel="003A7B96">
          <w:rPr>
            <w:i/>
            <w:sz w:val="24"/>
            <w:szCs w:val="24"/>
          </w:rPr>
          <w:delText>Escherichia coli</w:delText>
        </w:r>
        <w:r w:rsidDel="003A7B96">
          <w:rPr>
            <w:sz w:val="24"/>
            <w:szCs w:val="24"/>
          </w:rPr>
          <w:delText xml:space="preserve">. </w:delText>
        </w:r>
        <w:r w:rsidDel="003A7B96">
          <w:rPr>
            <w:i/>
            <w:sz w:val="24"/>
            <w:szCs w:val="24"/>
          </w:rPr>
          <w:delText>Nucleic Acids Res.</w:delText>
        </w:r>
        <w:r w:rsidDel="003A7B96">
          <w:rPr>
            <w:sz w:val="24"/>
            <w:szCs w:val="24"/>
          </w:rPr>
          <w:delText xml:space="preserve">, </w:delText>
        </w:r>
        <w:r w:rsidDel="003A7B96">
          <w:rPr>
            <w:b/>
            <w:sz w:val="24"/>
            <w:szCs w:val="24"/>
          </w:rPr>
          <w:delText>51</w:delText>
        </w:r>
        <w:r w:rsidDel="003A7B96">
          <w:rPr>
            <w:sz w:val="24"/>
            <w:szCs w:val="24"/>
          </w:rPr>
          <w:delText>, 10176–10193.</w:delText>
        </w:r>
        <w:r w:rsidDel="003A7B96">
          <w:rPr>
            <w:sz w:val="24"/>
            <w:szCs w:val="24"/>
          </w:rPr>
          <w:br/>
          <w:delText>https://doi.org/10.1093/nar/gkad750</w:delText>
        </w:r>
        <w:r w:rsidDel="003A7B96">
          <w:rPr>
            <w:sz w:val="24"/>
            <w:szCs w:val="24"/>
          </w:rPr>
          <w:br/>
        </w:r>
      </w:del>
    </w:p>
    <w:p w14:paraId="0000011B" w14:textId="4E8B6522" w:rsidR="00641530" w:rsidDel="003A7B96" w:rsidRDefault="00000000">
      <w:pPr>
        <w:widowControl w:val="0"/>
        <w:pBdr>
          <w:top w:val="nil"/>
          <w:left w:val="nil"/>
          <w:bottom w:val="nil"/>
          <w:right w:val="nil"/>
          <w:between w:val="nil"/>
        </w:pBdr>
        <w:spacing w:line="240" w:lineRule="auto"/>
        <w:rPr>
          <w:del w:id="1793" w:author="Mathias Jönsson" w:date="2025-01-17T13:20:00Z" w16du:dateUtc="2025-01-17T02:20:00Z"/>
          <w:sz w:val="24"/>
          <w:szCs w:val="24"/>
        </w:rPr>
        <w:pPrChange w:id="1794" w:author="Mathias Jönsson" w:date="2025-01-17T13:20:00Z" w16du:dateUtc="2025-01-17T02:20:00Z">
          <w:pPr>
            <w:widowControl w:val="0"/>
            <w:pBdr>
              <w:top w:val="nil"/>
              <w:left w:val="nil"/>
              <w:bottom w:val="nil"/>
              <w:right w:val="nil"/>
              <w:between w:val="nil"/>
            </w:pBdr>
            <w:spacing w:line="240" w:lineRule="auto"/>
            <w:ind w:left="720" w:hanging="720"/>
          </w:pPr>
        </w:pPrChange>
      </w:pPr>
      <w:del w:id="1795" w:author="Mathias Jönsson" w:date="2025-01-17T13:20:00Z" w16du:dateUtc="2025-01-17T02:20:00Z">
        <w:r w:rsidDel="003A7B96">
          <w:rPr>
            <w:sz w:val="24"/>
            <w:szCs w:val="24"/>
          </w:rPr>
          <w:br/>
          <w:delText xml:space="preserve">31. Rychel,K., Sastry,A.V. and Palsson,B.O. (2020) Machine learning uncovers independently regulated modules in the </w:delText>
        </w:r>
        <w:r w:rsidDel="003A7B96">
          <w:rPr>
            <w:i/>
            <w:sz w:val="24"/>
            <w:szCs w:val="24"/>
          </w:rPr>
          <w:delText>Bacillus subtilis</w:delText>
        </w:r>
        <w:r w:rsidDel="003A7B96">
          <w:rPr>
            <w:sz w:val="24"/>
            <w:szCs w:val="24"/>
          </w:rPr>
          <w:delText xml:space="preserve"> transcriptome. </w:delText>
        </w:r>
        <w:r w:rsidDel="003A7B96">
          <w:rPr>
            <w:i/>
            <w:sz w:val="24"/>
            <w:szCs w:val="24"/>
          </w:rPr>
          <w:delText>Nat. Commun.</w:delText>
        </w:r>
        <w:r w:rsidDel="003A7B96">
          <w:rPr>
            <w:sz w:val="24"/>
            <w:szCs w:val="24"/>
          </w:rPr>
          <w:delText xml:space="preserve">, </w:delText>
        </w:r>
        <w:r w:rsidDel="003A7B96">
          <w:rPr>
            <w:b/>
            <w:sz w:val="24"/>
            <w:szCs w:val="24"/>
          </w:rPr>
          <w:delText>11</w:delText>
        </w:r>
        <w:r w:rsidDel="003A7B96">
          <w:rPr>
            <w:sz w:val="24"/>
            <w:szCs w:val="24"/>
          </w:rPr>
          <w:delText>, 6338.</w:delText>
        </w:r>
        <w:r w:rsidDel="003A7B96">
          <w:rPr>
            <w:sz w:val="24"/>
            <w:szCs w:val="24"/>
          </w:rPr>
          <w:br/>
          <w:delText>https://doi.org/10.1038/s41467-020-20153-9</w:delText>
        </w:r>
        <w:r w:rsidDel="003A7B96">
          <w:rPr>
            <w:sz w:val="24"/>
            <w:szCs w:val="24"/>
          </w:rPr>
          <w:br/>
        </w:r>
      </w:del>
    </w:p>
    <w:p w14:paraId="0000011C" w14:textId="408DAE31" w:rsidR="00641530" w:rsidDel="003A7B96" w:rsidRDefault="00000000">
      <w:pPr>
        <w:widowControl w:val="0"/>
        <w:pBdr>
          <w:top w:val="nil"/>
          <w:left w:val="nil"/>
          <w:bottom w:val="nil"/>
          <w:right w:val="nil"/>
          <w:between w:val="nil"/>
        </w:pBdr>
        <w:spacing w:line="240" w:lineRule="auto"/>
        <w:rPr>
          <w:del w:id="1796" w:author="Mathias Jönsson" w:date="2025-01-17T13:20:00Z" w16du:dateUtc="2025-01-17T02:20:00Z"/>
          <w:sz w:val="24"/>
          <w:szCs w:val="24"/>
        </w:rPr>
        <w:pPrChange w:id="1797" w:author="Mathias Jönsson" w:date="2025-01-17T13:20:00Z" w16du:dateUtc="2025-01-17T02:20:00Z">
          <w:pPr>
            <w:widowControl w:val="0"/>
            <w:pBdr>
              <w:top w:val="nil"/>
              <w:left w:val="nil"/>
              <w:bottom w:val="nil"/>
              <w:right w:val="nil"/>
              <w:between w:val="nil"/>
            </w:pBdr>
            <w:spacing w:line="240" w:lineRule="auto"/>
            <w:ind w:left="720" w:hanging="720"/>
          </w:pPr>
        </w:pPrChange>
      </w:pPr>
      <w:del w:id="1798" w:author="Mathias Jönsson" w:date="2025-01-17T13:20:00Z" w16du:dateUtc="2025-01-17T02:20:00Z">
        <w:r w:rsidDel="003A7B96">
          <w:rPr>
            <w:sz w:val="24"/>
            <w:szCs w:val="24"/>
          </w:rPr>
          <w:br/>
          <w:delText xml:space="preserve">32. Yoo,R., Rychel,K., Poudel,S., Al-bulushi,T., Yuan,Y., Chauhan,S., Lamoureux,C., Palsson,B.O. and Sastry,A. (2022) Machine Learning of All </w:delText>
        </w:r>
        <w:r w:rsidDel="003A7B96">
          <w:rPr>
            <w:i/>
            <w:sz w:val="24"/>
            <w:szCs w:val="24"/>
          </w:rPr>
          <w:delText>Mycobacterium tuberculosis</w:delText>
        </w:r>
        <w:r w:rsidDel="003A7B96">
          <w:rPr>
            <w:sz w:val="24"/>
            <w:szCs w:val="24"/>
          </w:rPr>
          <w:delText xml:space="preserve"> H37Rv RNA-seq Data Reveals a Structured Interplay between Metabolism, Stress Response, and Infection. </w:delText>
        </w:r>
        <w:r w:rsidDel="003A7B96">
          <w:rPr>
            <w:i/>
            <w:sz w:val="24"/>
            <w:szCs w:val="24"/>
          </w:rPr>
          <w:delText>mSphere</w:delText>
        </w:r>
        <w:r w:rsidDel="003A7B96">
          <w:rPr>
            <w:sz w:val="24"/>
            <w:szCs w:val="24"/>
          </w:rPr>
          <w:delText xml:space="preserve">, </w:delText>
        </w:r>
        <w:r w:rsidDel="003A7B96">
          <w:rPr>
            <w:b/>
            <w:sz w:val="24"/>
            <w:szCs w:val="24"/>
          </w:rPr>
          <w:delText>7</w:delText>
        </w:r>
        <w:r w:rsidDel="003A7B96">
          <w:rPr>
            <w:sz w:val="24"/>
            <w:szCs w:val="24"/>
          </w:rPr>
          <w:delText>, e00033-22.</w:delText>
        </w:r>
        <w:r w:rsidDel="003A7B96">
          <w:rPr>
            <w:sz w:val="24"/>
            <w:szCs w:val="24"/>
          </w:rPr>
          <w:br/>
          <w:delText>https://doi.org/10.1128/msphere.00033-22</w:delText>
        </w:r>
        <w:r w:rsidDel="003A7B96">
          <w:rPr>
            <w:sz w:val="24"/>
            <w:szCs w:val="24"/>
          </w:rPr>
          <w:br/>
        </w:r>
      </w:del>
    </w:p>
    <w:p w14:paraId="0000011D" w14:textId="3FC69D97" w:rsidR="00641530" w:rsidDel="003A7B96" w:rsidRDefault="00000000">
      <w:pPr>
        <w:widowControl w:val="0"/>
        <w:pBdr>
          <w:top w:val="nil"/>
          <w:left w:val="nil"/>
          <w:bottom w:val="nil"/>
          <w:right w:val="nil"/>
          <w:between w:val="nil"/>
        </w:pBdr>
        <w:spacing w:line="240" w:lineRule="auto"/>
        <w:rPr>
          <w:del w:id="1799" w:author="Mathias Jönsson" w:date="2025-01-17T13:20:00Z" w16du:dateUtc="2025-01-17T02:20:00Z"/>
          <w:sz w:val="24"/>
          <w:szCs w:val="24"/>
        </w:rPr>
        <w:pPrChange w:id="1800" w:author="Mathias Jönsson" w:date="2025-01-17T13:20:00Z" w16du:dateUtc="2025-01-17T02:20:00Z">
          <w:pPr>
            <w:widowControl w:val="0"/>
            <w:pBdr>
              <w:top w:val="nil"/>
              <w:left w:val="nil"/>
              <w:bottom w:val="nil"/>
              <w:right w:val="nil"/>
              <w:between w:val="nil"/>
            </w:pBdr>
            <w:spacing w:line="240" w:lineRule="auto"/>
            <w:ind w:left="720" w:hanging="720"/>
          </w:pPr>
        </w:pPrChange>
      </w:pPr>
      <w:del w:id="1801" w:author="Mathias Jönsson" w:date="2025-01-17T13:20:00Z" w16du:dateUtc="2025-01-17T02:20:00Z">
        <w:r w:rsidDel="003A7B96">
          <w:rPr>
            <w:sz w:val="24"/>
            <w:szCs w:val="24"/>
          </w:rPr>
          <w:br/>
          <w:delText xml:space="preserve">33. Choe,D., Olson,C.A., Szubin,R., Yang,H., Sung,J., Feist,A.M. and Palsson,B.O. (2024) Advancing the scale of synthetic biology via cross-species transfer of cellular functions enabled by iModulon engraftment. </w:delText>
        </w:r>
        <w:r w:rsidDel="003A7B96">
          <w:rPr>
            <w:i/>
            <w:sz w:val="24"/>
            <w:szCs w:val="24"/>
          </w:rPr>
          <w:delText>Nat. Commun.</w:delText>
        </w:r>
        <w:r w:rsidDel="003A7B96">
          <w:rPr>
            <w:sz w:val="24"/>
            <w:szCs w:val="24"/>
          </w:rPr>
          <w:delText xml:space="preserve">, </w:delText>
        </w:r>
        <w:r w:rsidDel="003A7B96">
          <w:rPr>
            <w:b/>
            <w:sz w:val="24"/>
            <w:szCs w:val="24"/>
          </w:rPr>
          <w:delText>15</w:delText>
        </w:r>
        <w:r w:rsidDel="003A7B96">
          <w:rPr>
            <w:sz w:val="24"/>
            <w:szCs w:val="24"/>
          </w:rPr>
          <w:delText>, 2356.</w:delText>
        </w:r>
        <w:r w:rsidDel="003A7B96">
          <w:rPr>
            <w:sz w:val="24"/>
            <w:szCs w:val="24"/>
          </w:rPr>
          <w:br/>
          <w:delText>https://doi.org/10.1038/s41467-024-46486-3</w:delText>
        </w:r>
        <w:r w:rsidDel="003A7B96">
          <w:rPr>
            <w:sz w:val="24"/>
            <w:szCs w:val="24"/>
          </w:rPr>
          <w:br/>
        </w:r>
      </w:del>
    </w:p>
    <w:p w14:paraId="0000011E" w14:textId="1476D8DB" w:rsidR="00641530" w:rsidDel="003A7B96" w:rsidRDefault="00000000">
      <w:pPr>
        <w:widowControl w:val="0"/>
        <w:pBdr>
          <w:top w:val="nil"/>
          <w:left w:val="nil"/>
          <w:bottom w:val="nil"/>
          <w:right w:val="nil"/>
          <w:between w:val="nil"/>
        </w:pBdr>
        <w:spacing w:line="240" w:lineRule="auto"/>
        <w:rPr>
          <w:del w:id="1802" w:author="Mathias Jönsson" w:date="2025-01-17T13:20:00Z" w16du:dateUtc="2025-01-17T02:20:00Z"/>
          <w:sz w:val="24"/>
          <w:szCs w:val="24"/>
        </w:rPr>
        <w:pPrChange w:id="1803" w:author="Mathias Jönsson" w:date="2025-01-17T13:20:00Z" w16du:dateUtc="2025-01-17T02:20:00Z">
          <w:pPr>
            <w:widowControl w:val="0"/>
            <w:pBdr>
              <w:top w:val="nil"/>
              <w:left w:val="nil"/>
              <w:bottom w:val="nil"/>
              <w:right w:val="nil"/>
              <w:between w:val="nil"/>
            </w:pBdr>
            <w:spacing w:line="240" w:lineRule="auto"/>
            <w:ind w:left="720" w:hanging="720"/>
          </w:pPr>
        </w:pPrChange>
      </w:pPr>
      <w:del w:id="1804" w:author="Mathias Jönsson" w:date="2025-01-17T13:20:00Z" w16du:dateUtc="2025-01-17T02:20:00Z">
        <w:r w:rsidDel="003A7B96">
          <w:rPr>
            <w:sz w:val="24"/>
            <w:szCs w:val="24"/>
          </w:rPr>
          <w:br/>
          <w:delText xml:space="preserve">34. Tong,Y., Whitford,C.M., Blin,K., Jørgensen,T.S., Weber,T. and Lee,S.Y. (2020) CRISPR–Cas9, CRISPRi and CRISPR-BEST-mediated genetic manipulation in streptomycetes. </w:delText>
        </w:r>
        <w:r w:rsidDel="003A7B96">
          <w:rPr>
            <w:i/>
            <w:sz w:val="24"/>
            <w:szCs w:val="24"/>
          </w:rPr>
          <w:delText>Nat. Protoc.</w:delText>
        </w:r>
        <w:r w:rsidDel="003A7B96">
          <w:rPr>
            <w:sz w:val="24"/>
            <w:szCs w:val="24"/>
          </w:rPr>
          <w:delText xml:space="preserve">, </w:delText>
        </w:r>
        <w:r w:rsidDel="003A7B96">
          <w:rPr>
            <w:b/>
            <w:sz w:val="24"/>
            <w:szCs w:val="24"/>
          </w:rPr>
          <w:delText>15</w:delText>
        </w:r>
        <w:r w:rsidDel="003A7B96">
          <w:rPr>
            <w:sz w:val="24"/>
            <w:szCs w:val="24"/>
          </w:rPr>
          <w:delText>, 2470–2502.</w:delText>
        </w:r>
        <w:r w:rsidDel="003A7B96">
          <w:rPr>
            <w:sz w:val="24"/>
            <w:szCs w:val="24"/>
          </w:rPr>
          <w:br/>
          <w:delText>https://doi.org/10.1038/s41596-020-0339-z</w:delText>
        </w:r>
        <w:r w:rsidDel="003A7B96">
          <w:rPr>
            <w:sz w:val="24"/>
            <w:szCs w:val="24"/>
          </w:rPr>
          <w:br/>
        </w:r>
      </w:del>
    </w:p>
    <w:p w14:paraId="0000011F" w14:textId="3F0AC022" w:rsidR="00641530" w:rsidDel="003A7B96" w:rsidRDefault="00000000">
      <w:pPr>
        <w:widowControl w:val="0"/>
        <w:pBdr>
          <w:top w:val="nil"/>
          <w:left w:val="nil"/>
          <w:bottom w:val="nil"/>
          <w:right w:val="nil"/>
          <w:between w:val="nil"/>
        </w:pBdr>
        <w:spacing w:line="240" w:lineRule="auto"/>
        <w:rPr>
          <w:del w:id="1805" w:author="Mathias Jönsson" w:date="2025-01-17T13:20:00Z" w16du:dateUtc="2025-01-17T02:20:00Z"/>
          <w:sz w:val="24"/>
          <w:szCs w:val="24"/>
        </w:rPr>
        <w:pPrChange w:id="1806" w:author="Mathias Jönsson" w:date="2025-01-17T13:20:00Z" w16du:dateUtc="2025-01-17T02:20:00Z">
          <w:pPr>
            <w:widowControl w:val="0"/>
            <w:pBdr>
              <w:top w:val="nil"/>
              <w:left w:val="nil"/>
              <w:bottom w:val="nil"/>
              <w:right w:val="nil"/>
              <w:between w:val="nil"/>
            </w:pBdr>
            <w:spacing w:line="240" w:lineRule="auto"/>
            <w:ind w:left="720" w:hanging="720"/>
          </w:pPr>
        </w:pPrChange>
      </w:pPr>
      <w:del w:id="1807" w:author="Mathias Jönsson" w:date="2025-01-17T13:20:00Z" w16du:dateUtc="2025-01-17T02:20:00Z">
        <w:r w:rsidDel="003A7B96">
          <w:rPr>
            <w:sz w:val="24"/>
            <w:szCs w:val="24"/>
          </w:rPr>
          <w:br/>
          <w:delText xml:space="preserve">35. Whitford,C.M., Gockel,P., Faurdal,D., Gren,T., Sigrist,R. and Weber,T. (2023) CASCADE-Cas3 Enables Highly Efficient Genome Engineering in </w:delText>
        </w:r>
        <w:r w:rsidDel="003A7B96">
          <w:rPr>
            <w:i/>
            <w:sz w:val="24"/>
            <w:szCs w:val="24"/>
          </w:rPr>
          <w:delText>Streptomyces</w:delText>
        </w:r>
        <w:r w:rsidDel="003A7B96">
          <w:rPr>
            <w:sz w:val="24"/>
            <w:szCs w:val="24"/>
          </w:rPr>
          <w:delText xml:space="preserve"> Species. 10.1101/2023.05.09.539971.</w:delText>
        </w:r>
        <w:r w:rsidDel="003A7B96">
          <w:rPr>
            <w:sz w:val="24"/>
            <w:szCs w:val="24"/>
          </w:rPr>
          <w:br/>
          <w:delText>https://doi.org/10.1101/2023.05.09.539971</w:delText>
        </w:r>
        <w:r w:rsidDel="003A7B96">
          <w:rPr>
            <w:sz w:val="24"/>
            <w:szCs w:val="24"/>
          </w:rPr>
          <w:br/>
        </w:r>
      </w:del>
    </w:p>
    <w:p w14:paraId="00000120" w14:textId="49830A29" w:rsidR="00641530" w:rsidDel="003A7B96" w:rsidRDefault="00000000">
      <w:pPr>
        <w:widowControl w:val="0"/>
        <w:pBdr>
          <w:top w:val="nil"/>
          <w:left w:val="nil"/>
          <w:bottom w:val="nil"/>
          <w:right w:val="nil"/>
          <w:between w:val="nil"/>
        </w:pBdr>
        <w:spacing w:line="240" w:lineRule="auto"/>
        <w:rPr>
          <w:del w:id="1808" w:author="Mathias Jönsson" w:date="2025-01-17T13:20:00Z" w16du:dateUtc="2025-01-17T02:20:00Z"/>
          <w:sz w:val="24"/>
          <w:szCs w:val="24"/>
        </w:rPr>
        <w:pPrChange w:id="1809" w:author="Mathias Jönsson" w:date="2025-01-17T13:20:00Z" w16du:dateUtc="2025-01-17T02:20:00Z">
          <w:pPr>
            <w:widowControl w:val="0"/>
            <w:pBdr>
              <w:top w:val="nil"/>
              <w:left w:val="nil"/>
              <w:bottom w:val="nil"/>
              <w:right w:val="nil"/>
              <w:between w:val="nil"/>
            </w:pBdr>
            <w:spacing w:line="240" w:lineRule="auto"/>
            <w:ind w:left="720" w:hanging="720"/>
          </w:pPr>
        </w:pPrChange>
      </w:pPr>
      <w:del w:id="1810" w:author="Mathias Jönsson" w:date="2025-01-17T13:20:00Z" w16du:dateUtc="2025-01-17T02:20:00Z">
        <w:r w:rsidDel="003A7B96">
          <w:rPr>
            <w:sz w:val="24"/>
            <w:szCs w:val="24"/>
          </w:rPr>
          <w:br/>
          <w:delText xml:space="preserve">36. Roubos,J.A., Krabben,P., Luiten,R.G.M., Verbruggen,H.B. and Heijnen,Joseph.J. (2001) A Quantitative Approach to Characterizing Cell Lysis Caused by Mechanical Agitation of </w:delText>
        </w:r>
        <w:r w:rsidDel="003A7B96">
          <w:rPr>
            <w:i/>
            <w:sz w:val="24"/>
            <w:szCs w:val="24"/>
          </w:rPr>
          <w:delText>Streptomyces clavuligerus</w:delText>
        </w:r>
        <w:r w:rsidDel="003A7B96">
          <w:rPr>
            <w:sz w:val="24"/>
            <w:szCs w:val="24"/>
          </w:rPr>
          <w:delText xml:space="preserve">. </w:delText>
        </w:r>
        <w:r w:rsidDel="003A7B96">
          <w:rPr>
            <w:i/>
            <w:sz w:val="24"/>
            <w:szCs w:val="24"/>
          </w:rPr>
          <w:delText>Biotechnol. Prog.</w:delText>
        </w:r>
        <w:r w:rsidDel="003A7B96">
          <w:rPr>
            <w:sz w:val="24"/>
            <w:szCs w:val="24"/>
          </w:rPr>
          <w:delText xml:space="preserve">, </w:delText>
        </w:r>
        <w:r w:rsidDel="003A7B96">
          <w:rPr>
            <w:b/>
            <w:sz w:val="24"/>
            <w:szCs w:val="24"/>
          </w:rPr>
          <w:delText>17</w:delText>
        </w:r>
        <w:r w:rsidDel="003A7B96">
          <w:rPr>
            <w:sz w:val="24"/>
            <w:szCs w:val="24"/>
          </w:rPr>
          <w:delText>, 336–347.</w:delText>
        </w:r>
        <w:r w:rsidDel="003A7B96">
          <w:rPr>
            <w:sz w:val="24"/>
            <w:szCs w:val="24"/>
          </w:rPr>
          <w:br/>
          <w:delText>https://doi.org/10.1021/bp0001617</w:delText>
        </w:r>
        <w:r w:rsidDel="003A7B96">
          <w:rPr>
            <w:sz w:val="24"/>
            <w:szCs w:val="24"/>
          </w:rPr>
          <w:br/>
        </w:r>
      </w:del>
    </w:p>
    <w:p w14:paraId="00000121" w14:textId="4CA86BF3" w:rsidR="00641530" w:rsidDel="003A7B96" w:rsidRDefault="00000000">
      <w:pPr>
        <w:widowControl w:val="0"/>
        <w:pBdr>
          <w:top w:val="nil"/>
          <w:left w:val="nil"/>
          <w:bottom w:val="nil"/>
          <w:right w:val="nil"/>
          <w:between w:val="nil"/>
        </w:pBdr>
        <w:spacing w:line="240" w:lineRule="auto"/>
        <w:rPr>
          <w:del w:id="1811" w:author="Mathias Jönsson" w:date="2025-01-17T13:20:00Z" w16du:dateUtc="2025-01-17T02:20:00Z"/>
          <w:sz w:val="24"/>
          <w:szCs w:val="24"/>
        </w:rPr>
        <w:pPrChange w:id="1812" w:author="Mathias Jönsson" w:date="2025-01-17T13:20:00Z" w16du:dateUtc="2025-01-17T02:20:00Z">
          <w:pPr>
            <w:widowControl w:val="0"/>
            <w:pBdr>
              <w:top w:val="nil"/>
              <w:left w:val="nil"/>
              <w:bottom w:val="nil"/>
              <w:right w:val="nil"/>
              <w:between w:val="nil"/>
            </w:pBdr>
            <w:spacing w:line="240" w:lineRule="auto"/>
            <w:ind w:left="720" w:hanging="720"/>
          </w:pPr>
        </w:pPrChange>
      </w:pPr>
      <w:del w:id="1813" w:author="Mathias Jönsson" w:date="2025-01-17T13:20:00Z" w16du:dateUtc="2025-01-17T02:20:00Z">
        <w:r w:rsidDel="003A7B96">
          <w:rPr>
            <w:sz w:val="24"/>
            <w:szCs w:val="24"/>
          </w:rPr>
          <w:br/>
          <w:delText>37. Galardini,M., Mengoni,A., Biondi,E.G., Semeraro,R., Florio,A., Bazzicalupo,M., Benedetti,A. and Mocali,S. (2014) DuctApe: A suite for the analysis and correlation of genomic and OmniLog</w:delText>
        </w:r>
        <w:r w:rsidDel="003A7B96">
          <w:rPr>
            <w:sz w:val="24"/>
            <w:szCs w:val="24"/>
            <w:vertAlign w:val="superscript"/>
          </w:rPr>
          <w:delText>TM</w:delText>
        </w:r>
        <w:r w:rsidDel="003A7B96">
          <w:rPr>
            <w:sz w:val="24"/>
            <w:szCs w:val="24"/>
          </w:rPr>
          <w:delText xml:space="preserve"> Phenotype Microarray data. </w:delText>
        </w:r>
        <w:r w:rsidDel="003A7B96">
          <w:rPr>
            <w:i/>
            <w:sz w:val="24"/>
            <w:szCs w:val="24"/>
          </w:rPr>
          <w:delText>Genomics</w:delText>
        </w:r>
        <w:r w:rsidDel="003A7B96">
          <w:rPr>
            <w:sz w:val="24"/>
            <w:szCs w:val="24"/>
          </w:rPr>
          <w:delText xml:space="preserve">, </w:delText>
        </w:r>
        <w:r w:rsidDel="003A7B96">
          <w:rPr>
            <w:b/>
            <w:sz w:val="24"/>
            <w:szCs w:val="24"/>
          </w:rPr>
          <w:delText>103</w:delText>
        </w:r>
        <w:r w:rsidDel="003A7B96">
          <w:rPr>
            <w:sz w:val="24"/>
            <w:szCs w:val="24"/>
          </w:rPr>
          <w:delText>, 1–10.</w:delText>
        </w:r>
        <w:r w:rsidDel="003A7B96">
          <w:rPr>
            <w:sz w:val="24"/>
            <w:szCs w:val="24"/>
          </w:rPr>
          <w:br/>
          <w:delText>https://doi.org/10.1016/j.ygeno.2013.11.005</w:delText>
        </w:r>
        <w:r w:rsidDel="003A7B96">
          <w:rPr>
            <w:sz w:val="24"/>
            <w:szCs w:val="24"/>
          </w:rPr>
          <w:br/>
        </w:r>
      </w:del>
    </w:p>
    <w:p w14:paraId="00000122" w14:textId="7297CA69" w:rsidR="00641530" w:rsidDel="003A7B96" w:rsidRDefault="00000000">
      <w:pPr>
        <w:widowControl w:val="0"/>
        <w:pBdr>
          <w:top w:val="nil"/>
          <w:left w:val="nil"/>
          <w:bottom w:val="nil"/>
          <w:right w:val="nil"/>
          <w:between w:val="nil"/>
        </w:pBdr>
        <w:spacing w:line="240" w:lineRule="auto"/>
        <w:rPr>
          <w:del w:id="1814" w:author="Mathias Jönsson" w:date="2025-01-17T13:20:00Z" w16du:dateUtc="2025-01-17T02:20:00Z"/>
          <w:sz w:val="24"/>
          <w:szCs w:val="24"/>
        </w:rPr>
        <w:pPrChange w:id="1815" w:author="Mathias Jönsson" w:date="2025-01-17T13:20:00Z" w16du:dateUtc="2025-01-17T02:20:00Z">
          <w:pPr>
            <w:widowControl w:val="0"/>
            <w:pBdr>
              <w:top w:val="nil"/>
              <w:left w:val="nil"/>
              <w:bottom w:val="nil"/>
              <w:right w:val="nil"/>
              <w:between w:val="nil"/>
            </w:pBdr>
            <w:spacing w:line="240" w:lineRule="auto"/>
            <w:ind w:left="720" w:hanging="720"/>
          </w:pPr>
        </w:pPrChange>
      </w:pPr>
      <w:del w:id="1816" w:author="Mathias Jönsson" w:date="2025-01-17T13:20:00Z" w16du:dateUtc="2025-01-17T02:20:00Z">
        <w:r w:rsidDel="003A7B96">
          <w:rPr>
            <w:sz w:val="24"/>
            <w:szCs w:val="24"/>
          </w:rPr>
          <w:br/>
          <w:delText xml:space="preserve">38. </w:delText>
        </w:r>
      </w:del>
      <w:customXmlDelRangeStart w:id="1817" w:author="Mathias Jönsson" w:date="2025-01-17T13:20:00Z"/>
      <w:sdt>
        <w:sdtPr>
          <w:tag w:val="goog_rdk_154"/>
          <w:id w:val="668523425"/>
        </w:sdtPr>
        <w:sdtContent>
          <w:customXmlDelRangeEnd w:id="1817"/>
          <w:customXmlDelRangeStart w:id="1818" w:author="Mathias Jönsson" w:date="2025-01-17T13:20:00Z"/>
        </w:sdtContent>
      </w:sdt>
      <w:customXmlDelRangeEnd w:id="1818"/>
      <w:customXmlDelRangeStart w:id="1819" w:author="Mathias Jönsson" w:date="2025-01-17T13:20:00Z"/>
      <w:sdt>
        <w:sdtPr>
          <w:tag w:val="goog_rdk_155"/>
          <w:id w:val="333582595"/>
        </w:sdtPr>
        <w:sdtContent>
          <w:customXmlDelRangeEnd w:id="1819"/>
          <w:del w:id="1820" w:author="Mathias Jönsson" w:date="2024-11-25T20:19:00Z">
            <w:r>
              <w:fldChar w:fldCharType="begin"/>
            </w:r>
            <w:r>
              <w:delInstrText>HYPERLINK "https://www.zotero.org/google-docs/?8WKN9o"</w:delInstrText>
            </w:r>
            <w:r>
              <w:fldChar w:fldCharType="separate"/>
            </w:r>
            <w:r>
              <w:rPr>
                <w:sz w:val="24"/>
                <w:szCs w:val="24"/>
              </w:rPr>
              <w:delText xml:space="preserve">Sastry,A.V., Poudel,S., Rychel,K., Yoo,R., Lamoureux,C.R., Chauhan,S., Haiman,Z.B., Al Bulushi,T., Seif,Y. and Palsson,B.O. (2021) Mining all publicly available expression data to compute dynamic microbial transcriptional regulatory networks. </w:delText>
            </w:r>
            <w:r>
              <w:fldChar w:fldCharType="end"/>
            </w:r>
            <w:r>
              <w:fldChar w:fldCharType="begin"/>
            </w:r>
            <w:r>
              <w:delInstrText>HYPERLINK "https://www.zotero.org/google-docs/?8WKN9o"</w:delInstrText>
            </w:r>
            <w:r>
              <w:fldChar w:fldCharType="separate"/>
            </w:r>
            <w:r>
              <w:rPr>
                <w:i/>
                <w:sz w:val="24"/>
                <w:szCs w:val="24"/>
              </w:rPr>
              <w:delText>bioRxiv</w:delText>
            </w:r>
            <w:r>
              <w:fldChar w:fldCharType="end"/>
            </w:r>
            <w:r>
              <w:fldChar w:fldCharType="begin"/>
            </w:r>
            <w:r>
              <w:delInstrText>HYPERLINK "https://www.zotero.org/google-docs/?8WKN9o"</w:delInstrText>
            </w:r>
            <w:r>
              <w:fldChar w:fldCharType="separate"/>
            </w:r>
            <w:r>
              <w:rPr>
                <w:sz w:val="24"/>
                <w:szCs w:val="24"/>
              </w:rPr>
              <w:delText>, 10.1101/2021.07.01.450581.</w:delText>
            </w:r>
            <w:r>
              <w:rPr>
                <w:sz w:val="24"/>
                <w:szCs w:val="24"/>
              </w:rPr>
              <w:br/>
              <w:delText>https://doi.org/10.1101/2021.07.01.450581</w:delText>
            </w:r>
            <w:r>
              <w:fldChar w:fldCharType="end"/>
            </w:r>
          </w:del>
          <w:customXmlDelRangeStart w:id="1821" w:author="Mathias Jönsson" w:date="2025-01-17T13:20:00Z"/>
        </w:sdtContent>
      </w:sdt>
      <w:customXmlDelRangeEnd w:id="1821"/>
      <w:del w:id="1822" w:author="Mathias Jönsson" w:date="2025-01-17T13:20:00Z" w16du:dateUtc="2025-01-17T02:20:00Z">
        <w:r w:rsidDel="003A7B96">
          <w:rPr>
            <w:sz w:val="24"/>
            <w:szCs w:val="24"/>
          </w:rPr>
          <w:br/>
        </w:r>
      </w:del>
    </w:p>
    <w:p w14:paraId="00000123" w14:textId="691D89F9" w:rsidR="00641530" w:rsidDel="003A7B96" w:rsidRDefault="00000000">
      <w:pPr>
        <w:widowControl w:val="0"/>
        <w:pBdr>
          <w:top w:val="nil"/>
          <w:left w:val="nil"/>
          <w:bottom w:val="nil"/>
          <w:right w:val="nil"/>
          <w:between w:val="nil"/>
        </w:pBdr>
        <w:spacing w:line="240" w:lineRule="auto"/>
        <w:rPr>
          <w:del w:id="1823" w:author="Mathias Jönsson" w:date="2025-01-17T13:20:00Z" w16du:dateUtc="2025-01-17T02:20:00Z"/>
          <w:sz w:val="24"/>
          <w:szCs w:val="24"/>
        </w:rPr>
        <w:pPrChange w:id="1824" w:author="Mathias Jönsson" w:date="2025-01-17T13:20:00Z" w16du:dateUtc="2025-01-17T02:20:00Z">
          <w:pPr>
            <w:widowControl w:val="0"/>
            <w:pBdr>
              <w:top w:val="nil"/>
              <w:left w:val="nil"/>
              <w:bottom w:val="nil"/>
              <w:right w:val="nil"/>
              <w:between w:val="nil"/>
            </w:pBdr>
            <w:spacing w:line="240" w:lineRule="auto"/>
            <w:ind w:left="720" w:hanging="720"/>
          </w:pPr>
        </w:pPrChange>
      </w:pPr>
      <w:del w:id="1825" w:author="Mathias Jönsson" w:date="2025-01-17T13:20:00Z" w16du:dateUtc="2025-01-17T02:20:00Z">
        <w:r w:rsidDel="003A7B96">
          <w:rPr>
            <w:sz w:val="24"/>
            <w:szCs w:val="24"/>
          </w:rPr>
          <w:br/>
          <w:delText xml:space="preserve">39. Langmead,B. and Salzberg,S.L. (2012) Fast gapped-read alignment with Bowtie 2. </w:delText>
        </w:r>
        <w:r w:rsidDel="003A7B96">
          <w:rPr>
            <w:i/>
            <w:sz w:val="24"/>
            <w:szCs w:val="24"/>
          </w:rPr>
          <w:delText>Nat. Methods</w:delText>
        </w:r>
        <w:r w:rsidDel="003A7B96">
          <w:rPr>
            <w:sz w:val="24"/>
            <w:szCs w:val="24"/>
          </w:rPr>
          <w:delText xml:space="preserve">, </w:delText>
        </w:r>
        <w:r w:rsidDel="003A7B96">
          <w:rPr>
            <w:b/>
            <w:sz w:val="24"/>
            <w:szCs w:val="24"/>
          </w:rPr>
          <w:delText>9</w:delText>
        </w:r>
        <w:r w:rsidDel="003A7B96">
          <w:rPr>
            <w:sz w:val="24"/>
            <w:szCs w:val="24"/>
          </w:rPr>
          <w:delText>, 357–359.</w:delText>
        </w:r>
        <w:r w:rsidDel="003A7B96">
          <w:rPr>
            <w:sz w:val="24"/>
            <w:szCs w:val="24"/>
          </w:rPr>
          <w:br/>
          <w:delText>https://doi.org/10.1038/nmeth.1923</w:delText>
        </w:r>
        <w:r w:rsidDel="003A7B96">
          <w:rPr>
            <w:sz w:val="24"/>
            <w:szCs w:val="24"/>
          </w:rPr>
          <w:br/>
        </w:r>
      </w:del>
    </w:p>
    <w:p w14:paraId="00000124" w14:textId="3DD42AB1" w:rsidR="00641530" w:rsidDel="003A7B96" w:rsidRDefault="00000000">
      <w:pPr>
        <w:widowControl w:val="0"/>
        <w:pBdr>
          <w:top w:val="nil"/>
          <w:left w:val="nil"/>
          <w:bottom w:val="nil"/>
          <w:right w:val="nil"/>
          <w:between w:val="nil"/>
        </w:pBdr>
        <w:spacing w:line="240" w:lineRule="auto"/>
        <w:rPr>
          <w:del w:id="1826" w:author="Mathias Jönsson" w:date="2025-01-17T13:20:00Z" w16du:dateUtc="2025-01-17T02:20:00Z"/>
          <w:sz w:val="24"/>
          <w:szCs w:val="24"/>
        </w:rPr>
        <w:pPrChange w:id="1827" w:author="Mathias Jönsson" w:date="2025-01-17T13:20:00Z" w16du:dateUtc="2025-01-17T02:20:00Z">
          <w:pPr>
            <w:widowControl w:val="0"/>
            <w:pBdr>
              <w:top w:val="nil"/>
              <w:left w:val="nil"/>
              <w:bottom w:val="nil"/>
              <w:right w:val="nil"/>
              <w:between w:val="nil"/>
            </w:pBdr>
            <w:spacing w:line="240" w:lineRule="auto"/>
            <w:ind w:left="720" w:hanging="720"/>
          </w:pPr>
        </w:pPrChange>
      </w:pPr>
      <w:del w:id="1828" w:author="Mathias Jönsson" w:date="2025-01-17T13:20:00Z" w16du:dateUtc="2025-01-17T02:20:00Z">
        <w:r w:rsidDel="003A7B96">
          <w:rPr>
            <w:sz w:val="24"/>
            <w:szCs w:val="24"/>
          </w:rPr>
          <w:br/>
          <w:delText xml:space="preserve">40. Wang,L., Wang,S. and Li,W. (2012) RSeQC: quality control of RNA-seq experiments. </w:delText>
        </w:r>
        <w:r w:rsidDel="003A7B96">
          <w:rPr>
            <w:i/>
            <w:sz w:val="24"/>
            <w:szCs w:val="24"/>
          </w:rPr>
          <w:delText>Bioinformatics</w:delText>
        </w:r>
        <w:r w:rsidDel="003A7B96">
          <w:rPr>
            <w:sz w:val="24"/>
            <w:szCs w:val="24"/>
          </w:rPr>
          <w:delText xml:space="preserve">, </w:delText>
        </w:r>
        <w:r w:rsidDel="003A7B96">
          <w:rPr>
            <w:b/>
            <w:sz w:val="24"/>
            <w:szCs w:val="24"/>
          </w:rPr>
          <w:delText>28</w:delText>
        </w:r>
        <w:r w:rsidDel="003A7B96">
          <w:rPr>
            <w:sz w:val="24"/>
            <w:szCs w:val="24"/>
          </w:rPr>
          <w:delText>, 2184–2185.</w:delText>
        </w:r>
        <w:r w:rsidDel="003A7B96">
          <w:rPr>
            <w:sz w:val="24"/>
            <w:szCs w:val="24"/>
          </w:rPr>
          <w:br/>
          <w:delText>https://doi.org/10.1093/bioinformatics/bts356</w:delText>
        </w:r>
        <w:r w:rsidDel="003A7B96">
          <w:rPr>
            <w:sz w:val="24"/>
            <w:szCs w:val="24"/>
          </w:rPr>
          <w:br/>
        </w:r>
      </w:del>
    </w:p>
    <w:p w14:paraId="00000125" w14:textId="7EA586BA" w:rsidR="00641530" w:rsidDel="003A7B96" w:rsidRDefault="00000000">
      <w:pPr>
        <w:widowControl w:val="0"/>
        <w:pBdr>
          <w:top w:val="nil"/>
          <w:left w:val="nil"/>
          <w:bottom w:val="nil"/>
          <w:right w:val="nil"/>
          <w:between w:val="nil"/>
        </w:pBdr>
        <w:spacing w:line="240" w:lineRule="auto"/>
        <w:rPr>
          <w:del w:id="1829" w:author="Mathias Jönsson" w:date="2025-01-17T13:20:00Z" w16du:dateUtc="2025-01-17T02:20:00Z"/>
          <w:sz w:val="24"/>
          <w:szCs w:val="24"/>
        </w:rPr>
        <w:pPrChange w:id="1830" w:author="Mathias Jönsson" w:date="2025-01-17T13:20:00Z" w16du:dateUtc="2025-01-17T02:20:00Z">
          <w:pPr>
            <w:widowControl w:val="0"/>
            <w:pBdr>
              <w:top w:val="nil"/>
              <w:left w:val="nil"/>
              <w:bottom w:val="nil"/>
              <w:right w:val="nil"/>
              <w:between w:val="nil"/>
            </w:pBdr>
            <w:spacing w:line="240" w:lineRule="auto"/>
            <w:ind w:left="720" w:hanging="720"/>
          </w:pPr>
        </w:pPrChange>
      </w:pPr>
      <w:del w:id="1831" w:author="Mathias Jönsson" w:date="2025-01-17T13:20:00Z" w16du:dateUtc="2025-01-17T02:20:00Z">
        <w:r w:rsidDel="003A7B96">
          <w:rPr>
            <w:sz w:val="24"/>
            <w:szCs w:val="24"/>
          </w:rPr>
          <w:br/>
          <w:delText xml:space="preserve">41. Liao,Y., Smyth,G.K. and Shi,W. (2014) featureCounts: an efficient general purpose program for assigning sequence reads to genomic features. </w:delText>
        </w:r>
        <w:r w:rsidDel="003A7B96">
          <w:rPr>
            <w:i/>
            <w:sz w:val="24"/>
            <w:szCs w:val="24"/>
          </w:rPr>
          <w:delText>Bioinformatics</w:delText>
        </w:r>
        <w:r w:rsidDel="003A7B96">
          <w:rPr>
            <w:sz w:val="24"/>
            <w:szCs w:val="24"/>
          </w:rPr>
          <w:delText xml:space="preserve">, </w:delText>
        </w:r>
        <w:r w:rsidDel="003A7B96">
          <w:rPr>
            <w:b/>
            <w:sz w:val="24"/>
            <w:szCs w:val="24"/>
          </w:rPr>
          <w:delText>30</w:delText>
        </w:r>
        <w:r w:rsidDel="003A7B96">
          <w:rPr>
            <w:sz w:val="24"/>
            <w:szCs w:val="24"/>
          </w:rPr>
          <w:delText>, 923–930.</w:delText>
        </w:r>
        <w:r w:rsidDel="003A7B96">
          <w:rPr>
            <w:sz w:val="24"/>
            <w:szCs w:val="24"/>
          </w:rPr>
          <w:br/>
          <w:delText>https://doi.org/10.1093/bioinformatics/btt656</w:delText>
        </w:r>
        <w:r w:rsidDel="003A7B96">
          <w:rPr>
            <w:sz w:val="24"/>
            <w:szCs w:val="24"/>
          </w:rPr>
          <w:br/>
        </w:r>
      </w:del>
    </w:p>
    <w:p w14:paraId="00000126" w14:textId="2681C6C3" w:rsidR="00641530" w:rsidDel="003A7B96" w:rsidRDefault="00000000">
      <w:pPr>
        <w:widowControl w:val="0"/>
        <w:pBdr>
          <w:top w:val="nil"/>
          <w:left w:val="nil"/>
          <w:bottom w:val="nil"/>
          <w:right w:val="nil"/>
          <w:between w:val="nil"/>
        </w:pBdr>
        <w:spacing w:line="240" w:lineRule="auto"/>
        <w:rPr>
          <w:del w:id="1832" w:author="Mathias Jönsson" w:date="2025-01-17T13:20:00Z" w16du:dateUtc="2025-01-17T02:20:00Z"/>
          <w:sz w:val="24"/>
          <w:szCs w:val="24"/>
        </w:rPr>
        <w:pPrChange w:id="1833" w:author="Mathias Jönsson" w:date="2025-01-17T13:20:00Z" w16du:dateUtc="2025-01-17T02:20:00Z">
          <w:pPr>
            <w:widowControl w:val="0"/>
            <w:pBdr>
              <w:top w:val="nil"/>
              <w:left w:val="nil"/>
              <w:bottom w:val="nil"/>
              <w:right w:val="nil"/>
              <w:between w:val="nil"/>
            </w:pBdr>
            <w:spacing w:line="240" w:lineRule="auto"/>
            <w:ind w:left="720" w:hanging="720"/>
          </w:pPr>
        </w:pPrChange>
      </w:pPr>
      <w:del w:id="1834" w:author="Mathias Jönsson" w:date="2025-01-17T13:20:00Z" w16du:dateUtc="2025-01-17T02:20:00Z">
        <w:r w:rsidDel="003A7B96">
          <w:rPr>
            <w:sz w:val="24"/>
            <w:szCs w:val="24"/>
          </w:rPr>
          <w:br/>
          <w:delText xml:space="preserve">42. Ewels,P., Magnusson,M., Lundin,S. and Käller,M. (2016) MultiQC: summarize analysis results for multiple tools and samples in a single report. </w:delText>
        </w:r>
        <w:r w:rsidDel="003A7B96">
          <w:rPr>
            <w:i/>
            <w:sz w:val="24"/>
            <w:szCs w:val="24"/>
          </w:rPr>
          <w:delText>Bioinformatics</w:delText>
        </w:r>
        <w:r w:rsidDel="003A7B96">
          <w:rPr>
            <w:sz w:val="24"/>
            <w:szCs w:val="24"/>
          </w:rPr>
          <w:delText xml:space="preserve">, </w:delText>
        </w:r>
        <w:r w:rsidDel="003A7B96">
          <w:rPr>
            <w:b/>
            <w:sz w:val="24"/>
            <w:szCs w:val="24"/>
          </w:rPr>
          <w:delText>32</w:delText>
        </w:r>
        <w:r w:rsidDel="003A7B96">
          <w:rPr>
            <w:sz w:val="24"/>
            <w:szCs w:val="24"/>
          </w:rPr>
          <w:delText>, 3047–3048.</w:delText>
        </w:r>
        <w:r w:rsidDel="003A7B96">
          <w:rPr>
            <w:sz w:val="24"/>
            <w:szCs w:val="24"/>
          </w:rPr>
          <w:br/>
          <w:delText>https://doi.org/10.1093/bioinformatics/btw354</w:delText>
        </w:r>
        <w:r w:rsidDel="003A7B96">
          <w:rPr>
            <w:sz w:val="24"/>
            <w:szCs w:val="24"/>
          </w:rPr>
          <w:br/>
        </w:r>
      </w:del>
    </w:p>
    <w:p w14:paraId="00000127" w14:textId="3F55E4CF" w:rsidR="00641530" w:rsidDel="003A7B96" w:rsidRDefault="00000000">
      <w:pPr>
        <w:widowControl w:val="0"/>
        <w:pBdr>
          <w:top w:val="nil"/>
          <w:left w:val="nil"/>
          <w:bottom w:val="nil"/>
          <w:right w:val="nil"/>
          <w:between w:val="nil"/>
        </w:pBdr>
        <w:spacing w:line="240" w:lineRule="auto"/>
        <w:rPr>
          <w:del w:id="1835" w:author="Mathias Jönsson" w:date="2025-01-17T13:20:00Z" w16du:dateUtc="2025-01-17T02:20:00Z"/>
          <w:sz w:val="24"/>
          <w:szCs w:val="24"/>
        </w:rPr>
        <w:pPrChange w:id="1836" w:author="Mathias Jönsson" w:date="2025-01-17T13:20:00Z" w16du:dateUtc="2025-01-17T02:20:00Z">
          <w:pPr>
            <w:widowControl w:val="0"/>
            <w:pBdr>
              <w:top w:val="nil"/>
              <w:left w:val="nil"/>
              <w:bottom w:val="nil"/>
              <w:right w:val="nil"/>
              <w:between w:val="nil"/>
            </w:pBdr>
            <w:spacing w:line="240" w:lineRule="auto"/>
            <w:ind w:left="720" w:hanging="720"/>
          </w:pPr>
        </w:pPrChange>
      </w:pPr>
      <w:del w:id="1837" w:author="Mathias Jönsson" w:date="2025-01-17T13:20:00Z" w16du:dateUtc="2025-01-17T02:20:00Z">
        <w:r w:rsidDel="003A7B96">
          <w:rPr>
            <w:sz w:val="24"/>
            <w:szCs w:val="24"/>
          </w:rPr>
          <w:br/>
          <w:delText xml:space="preserve">43. Stegmüller,J., Estévez,M.R., Shu,W., Gläser,L., Myronovskyi,M., Rückert-Reed,C., Kalinowski,J., Luzhetskyy,A. and Wittmann,C. (2024) Systems metabolic engineering of the primary and secondary metabolism of </w:delText>
        </w:r>
        <w:r w:rsidDel="003A7B96">
          <w:rPr>
            <w:i/>
            <w:sz w:val="24"/>
            <w:szCs w:val="24"/>
          </w:rPr>
          <w:delText>Streptomyces albidoflavus</w:delText>
        </w:r>
        <w:r w:rsidDel="003A7B96">
          <w:rPr>
            <w:sz w:val="24"/>
            <w:szCs w:val="24"/>
          </w:rPr>
          <w:delText xml:space="preserve"> enhances production of the reverse antibiotic nybomycin against multi-resistant </w:delText>
        </w:r>
        <w:r w:rsidDel="003A7B96">
          <w:rPr>
            <w:i/>
            <w:sz w:val="24"/>
            <w:szCs w:val="24"/>
          </w:rPr>
          <w:delText>Staphylococcus aureus</w:delText>
        </w:r>
        <w:r w:rsidDel="003A7B96">
          <w:rPr>
            <w:sz w:val="24"/>
            <w:szCs w:val="24"/>
          </w:rPr>
          <w:delText xml:space="preserve">. </w:delText>
        </w:r>
        <w:r w:rsidDel="003A7B96">
          <w:rPr>
            <w:i/>
            <w:sz w:val="24"/>
            <w:szCs w:val="24"/>
          </w:rPr>
          <w:delText>Metab. Eng.</w:delText>
        </w:r>
        <w:r w:rsidDel="003A7B96">
          <w:rPr>
            <w:sz w:val="24"/>
            <w:szCs w:val="24"/>
          </w:rPr>
          <w:delText xml:space="preserve">, </w:delText>
        </w:r>
        <w:r w:rsidDel="003A7B96">
          <w:rPr>
            <w:b/>
            <w:sz w:val="24"/>
            <w:szCs w:val="24"/>
          </w:rPr>
          <w:delText>81</w:delText>
        </w:r>
        <w:r w:rsidDel="003A7B96">
          <w:rPr>
            <w:sz w:val="24"/>
            <w:szCs w:val="24"/>
          </w:rPr>
          <w:delText>, 123–143.</w:delText>
        </w:r>
        <w:r w:rsidDel="003A7B96">
          <w:rPr>
            <w:sz w:val="24"/>
            <w:szCs w:val="24"/>
          </w:rPr>
          <w:br/>
          <w:delText>https://doi.org/10.1016/j.ymben.2023.12.004</w:delText>
        </w:r>
        <w:r w:rsidDel="003A7B96">
          <w:rPr>
            <w:sz w:val="24"/>
            <w:szCs w:val="24"/>
          </w:rPr>
          <w:br/>
        </w:r>
      </w:del>
    </w:p>
    <w:p w14:paraId="00000128" w14:textId="4168CB39" w:rsidR="00641530" w:rsidDel="003A7B96" w:rsidRDefault="00000000">
      <w:pPr>
        <w:widowControl w:val="0"/>
        <w:pBdr>
          <w:top w:val="nil"/>
          <w:left w:val="nil"/>
          <w:bottom w:val="nil"/>
          <w:right w:val="nil"/>
          <w:between w:val="nil"/>
        </w:pBdr>
        <w:spacing w:line="240" w:lineRule="auto"/>
        <w:rPr>
          <w:del w:id="1838" w:author="Mathias Jönsson" w:date="2025-01-17T13:20:00Z" w16du:dateUtc="2025-01-17T02:20:00Z"/>
          <w:sz w:val="24"/>
          <w:szCs w:val="24"/>
        </w:rPr>
        <w:pPrChange w:id="1839" w:author="Mathias Jönsson" w:date="2025-01-17T13:20:00Z" w16du:dateUtc="2025-01-17T02:20:00Z">
          <w:pPr>
            <w:widowControl w:val="0"/>
            <w:pBdr>
              <w:top w:val="nil"/>
              <w:left w:val="nil"/>
              <w:bottom w:val="nil"/>
              <w:right w:val="nil"/>
              <w:between w:val="nil"/>
            </w:pBdr>
            <w:spacing w:line="240" w:lineRule="auto"/>
            <w:ind w:left="720" w:hanging="720"/>
          </w:pPr>
        </w:pPrChange>
      </w:pPr>
      <w:del w:id="1840" w:author="Mathias Jönsson" w:date="2025-01-17T13:20:00Z" w16du:dateUtc="2025-01-17T02:20:00Z">
        <w:r w:rsidDel="003A7B96">
          <w:rPr>
            <w:sz w:val="24"/>
            <w:szCs w:val="24"/>
          </w:rPr>
          <w:br/>
          <w:delText xml:space="preserve">44. Gläser,L., Kuhl,M., Stegmüller,J., Rückert,C., Myronovskyi,M., Kalinowski,J., Luzhetskyy,A. and Wittmann,C. (2021) Superior production of heavy pamamycin derivatives using a bkdR deletion mutant of </w:delText>
        </w:r>
        <w:r w:rsidDel="003A7B96">
          <w:rPr>
            <w:i/>
            <w:sz w:val="24"/>
            <w:szCs w:val="24"/>
          </w:rPr>
          <w:delText>Streptomyces albus</w:delText>
        </w:r>
        <w:r w:rsidDel="003A7B96">
          <w:rPr>
            <w:sz w:val="24"/>
            <w:szCs w:val="24"/>
          </w:rPr>
          <w:delText xml:space="preserve"> J1074/R2. </w:delText>
        </w:r>
        <w:r w:rsidDel="003A7B96">
          <w:rPr>
            <w:i/>
            <w:sz w:val="24"/>
            <w:szCs w:val="24"/>
          </w:rPr>
          <w:delText>Microb. Cell Factories</w:delText>
        </w:r>
        <w:r w:rsidDel="003A7B96">
          <w:rPr>
            <w:sz w:val="24"/>
            <w:szCs w:val="24"/>
          </w:rPr>
          <w:delText xml:space="preserve">, </w:delText>
        </w:r>
        <w:r w:rsidDel="003A7B96">
          <w:rPr>
            <w:b/>
            <w:sz w:val="24"/>
            <w:szCs w:val="24"/>
          </w:rPr>
          <w:delText>20</w:delText>
        </w:r>
        <w:r w:rsidDel="003A7B96">
          <w:rPr>
            <w:sz w:val="24"/>
            <w:szCs w:val="24"/>
          </w:rPr>
          <w:delText>, 111.</w:delText>
        </w:r>
        <w:r w:rsidDel="003A7B96">
          <w:rPr>
            <w:sz w:val="24"/>
            <w:szCs w:val="24"/>
          </w:rPr>
          <w:br/>
          <w:delText>https://doi.org/10.1186/s12934-021-01602-6</w:delText>
        </w:r>
        <w:r w:rsidDel="003A7B96">
          <w:rPr>
            <w:sz w:val="24"/>
            <w:szCs w:val="24"/>
          </w:rPr>
          <w:br/>
        </w:r>
      </w:del>
    </w:p>
    <w:p w14:paraId="00000129" w14:textId="2755C725" w:rsidR="00641530" w:rsidDel="003A7B96" w:rsidRDefault="00000000">
      <w:pPr>
        <w:widowControl w:val="0"/>
        <w:pBdr>
          <w:top w:val="nil"/>
          <w:left w:val="nil"/>
          <w:bottom w:val="nil"/>
          <w:right w:val="nil"/>
          <w:between w:val="nil"/>
        </w:pBdr>
        <w:spacing w:line="240" w:lineRule="auto"/>
        <w:rPr>
          <w:del w:id="1841" w:author="Mathias Jönsson" w:date="2025-01-17T13:20:00Z" w16du:dateUtc="2025-01-17T02:20:00Z"/>
          <w:sz w:val="24"/>
          <w:szCs w:val="24"/>
        </w:rPr>
        <w:pPrChange w:id="1842" w:author="Mathias Jönsson" w:date="2025-01-17T13:20:00Z" w16du:dateUtc="2025-01-17T02:20:00Z">
          <w:pPr>
            <w:widowControl w:val="0"/>
            <w:pBdr>
              <w:top w:val="nil"/>
              <w:left w:val="nil"/>
              <w:bottom w:val="nil"/>
              <w:right w:val="nil"/>
              <w:between w:val="nil"/>
            </w:pBdr>
            <w:spacing w:line="240" w:lineRule="auto"/>
            <w:ind w:left="720" w:hanging="720"/>
          </w:pPr>
        </w:pPrChange>
      </w:pPr>
      <w:del w:id="1843" w:author="Mathias Jönsson" w:date="2025-01-17T13:20:00Z" w16du:dateUtc="2025-01-17T02:20:00Z">
        <w:r w:rsidDel="003A7B96">
          <w:rPr>
            <w:sz w:val="24"/>
            <w:szCs w:val="24"/>
          </w:rPr>
          <w:br/>
          <w:delText xml:space="preserve">45. McConn,J.L., Lamoureux,C.R., Poudel,S., Palsson,B.O. and Sastry,A.V. (2021) Optimal dimensionality selection for independent component analysis of transcriptomic data. </w:delText>
        </w:r>
        <w:r w:rsidDel="003A7B96">
          <w:rPr>
            <w:i/>
            <w:sz w:val="24"/>
            <w:szCs w:val="24"/>
          </w:rPr>
          <w:delText>BMC Bioinformatics</w:delText>
        </w:r>
        <w:r w:rsidDel="003A7B96">
          <w:rPr>
            <w:sz w:val="24"/>
            <w:szCs w:val="24"/>
          </w:rPr>
          <w:delText xml:space="preserve">, </w:delText>
        </w:r>
        <w:r w:rsidDel="003A7B96">
          <w:rPr>
            <w:b/>
            <w:sz w:val="24"/>
            <w:szCs w:val="24"/>
          </w:rPr>
          <w:delText>22</w:delText>
        </w:r>
        <w:r w:rsidDel="003A7B96">
          <w:rPr>
            <w:sz w:val="24"/>
            <w:szCs w:val="24"/>
          </w:rPr>
          <w:delText>, 584.</w:delText>
        </w:r>
        <w:r w:rsidDel="003A7B96">
          <w:rPr>
            <w:sz w:val="24"/>
            <w:szCs w:val="24"/>
          </w:rPr>
          <w:br/>
          <w:delText>https://doi.org/10.1186/s12859-021-04497-7</w:delText>
        </w:r>
        <w:r w:rsidDel="003A7B96">
          <w:rPr>
            <w:sz w:val="24"/>
            <w:szCs w:val="24"/>
          </w:rPr>
          <w:br/>
        </w:r>
      </w:del>
    </w:p>
    <w:p w14:paraId="0000012A" w14:textId="02176EC1" w:rsidR="00641530" w:rsidDel="003A7B96" w:rsidRDefault="00000000">
      <w:pPr>
        <w:widowControl w:val="0"/>
        <w:pBdr>
          <w:top w:val="nil"/>
          <w:left w:val="nil"/>
          <w:bottom w:val="nil"/>
          <w:right w:val="nil"/>
          <w:between w:val="nil"/>
        </w:pBdr>
        <w:spacing w:line="240" w:lineRule="auto"/>
        <w:rPr>
          <w:del w:id="1844" w:author="Mathias Jönsson" w:date="2025-01-17T13:20:00Z" w16du:dateUtc="2025-01-17T02:20:00Z"/>
          <w:sz w:val="24"/>
          <w:szCs w:val="24"/>
        </w:rPr>
        <w:pPrChange w:id="1845" w:author="Mathias Jönsson" w:date="2025-01-17T13:20:00Z" w16du:dateUtc="2025-01-17T02:20:00Z">
          <w:pPr>
            <w:widowControl w:val="0"/>
            <w:pBdr>
              <w:top w:val="nil"/>
              <w:left w:val="nil"/>
              <w:bottom w:val="nil"/>
              <w:right w:val="nil"/>
              <w:between w:val="nil"/>
            </w:pBdr>
            <w:spacing w:line="240" w:lineRule="auto"/>
            <w:ind w:left="720" w:hanging="720"/>
          </w:pPr>
        </w:pPrChange>
      </w:pPr>
      <w:del w:id="1846" w:author="Mathias Jönsson" w:date="2025-01-17T13:20:00Z" w16du:dateUtc="2025-01-17T02:20:00Z">
        <w:r w:rsidDel="003A7B96">
          <w:rPr>
            <w:sz w:val="24"/>
            <w:szCs w:val="24"/>
          </w:rPr>
          <w:br/>
          <w:delText xml:space="preserve">46. Hyvarinen,A. (1999) Fast and robust fixed-point algorithms for independent component analysis. </w:delText>
        </w:r>
        <w:r w:rsidDel="003A7B96">
          <w:rPr>
            <w:i/>
            <w:sz w:val="24"/>
            <w:szCs w:val="24"/>
          </w:rPr>
          <w:delText>IEEE Trans. Neural Netw.</w:delText>
        </w:r>
        <w:r w:rsidDel="003A7B96">
          <w:rPr>
            <w:sz w:val="24"/>
            <w:szCs w:val="24"/>
          </w:rPr>
          <w:delText xml:space="preserve">, </w:delText>
        </w:r>
        <w:r w:rsidDel="003A7B96">
          <w:rPr>
            <w:b/>
            <w:sz w:val="24"/>
            <w:szCs w:val="24"/>
          </w:rPr>
          <w:delText>10</w:delText>
        </w:r>
        <w:r w:rsidDel="003A7B96">
          <w:rPr>
            <w:sz w:val="24"/>
            <w:szCs w:val="24"/>
          </w:rPr>
          <w:delText>, 626–634.</w:delText>
        </w:r>
        <w:r w:rsidDel="003A7B96">
          <w:rPr>
            <w:sz w:val="24"/>
            <w:szCs w:val="24"/>
          </w:rPr>
          <w:br/>
          <w:delText>https://doi.org/10.1109/72.761722</w:delText>
        </w:r>
        <w:r w:rsidDel="003A7B96">
          <w:rPr>
            <w:sz w:val="24"/>
            <w:szCs w:val="24"/>
          </w:rPr>
          <w:br/>
        </w:r>
      </w:del>
    </w:p>
    <w:p w14:paraId="0000012B" w14:textId="53ED1EA3" w:rsidR="00641530" w:rsidDel="003A7B96" w:rsidRDefault="00000000">
      <w:pPr>
        <w:widowControl w:val="0"/>
        <w:pBdr>
          <w:top w:val="nil"/>
          <w:left w:val="nil"/>
          <w:bottom w:val="nil"/>
          <w:right w:val="nil"/>
          <w:between w:val="nil"/>
        </w:pBdr>
        <w:spacing w:line="240" w:lineRule="auto"/>
        <w:rPr>
          <w:del w:id="1847" w:author="Mathias Jönsson" w:date="2025-01-17T13:20:00Z" w16du:dateUtc="2025-01-17T02:20:00Z"/>
          <w:sz w:val="24"/>
          <w:szCs w:val="24"/>
        </w:rPr>
        <w:pPrChange w:id="1848" w:author="Mathias Jönsson" w:date="2025-01-17T13:20:00Z" w16du:dateUtc="2025-01-17T02:20:00Z">
          <w:pPr>
            <w:widowControl w:val="0"/>
            <w:pBdr>
              <w:top w:val="nil"/>
              <w:left w:val="nil"/>
              <w:bottom w:val="nil"/>
              <w:right w:val="nil"/>
              <w:between w:val="nil"/>
            </w:pBdr>
            <w:spacing w:line="240" w:lineRule="auto"/>
            <w:ind w:left="720" w:hanging="720"/>
          </w:pPr>
        </w:pPrChange>
      </w:pPr>
      <w:del w:id="1849" w:author="Mathias Jönsson" w:date="2025-01-17T13:20:00Z" w16du:dateUtc="2025-01-17T02:20:00Z">
        <w:r w:rsidRPr="00120CB4" w:rsidDel="003A7B96">
          <w:rPr>
            <w:sz w:val="24"/>
            <w:szCs w:val="24"/>
            <w:lang w:val="sv-SE"/>
          </w:rPr>
          <w:br/>
          <w:delText xml:space="preserve">47. Pedregosa,F., Varoquaux,G., Gramfort,A., Michel,V., Thirion,B., Grisel,O., Blondel,M., Prettenhofer,P., Weiss,R., Dubourg,V., </w:delText>
        </w:r>
        <w:r w:rsidRPr="00120CB4" w:rsidDel="003A7B96">
          <w:rPr>
            <w:i/>
            <w:sz w:val="24"/>
            <w:szCs w:val="24"/>
            <w:lang w:val="sv-SE"/>
          </w:rPr>
          <w:delText>et al.</w:delText>
        </w:r>
        <w:r w:rsidRPr="00120CB4" w:rsidDel="003A7B96">
          <w:rPr>
            <w:sz w:val="24"/>
            <w:szCs w:val="24"/>
            <w:lang w:val="sv-SE"/>
          </w:rPr>
          <w:delText xml:space="preserve"> </w:delText>
        </w:r>
        <w:r w:rsidDel="003A7B96">
          <w:rPr>
            <w:sz w:val="24"/>
            <w:szCs w:val="24"/>
          </w:rPr>
          <w:delText xml:space="preserve">(2011) Scikit-learn: Machine Learning in Python. </w:delText>
        </w:r>
        <w:r w:rsidDel="003A7B96">
          <w:rPr>
            <w:i/>
            <w:sz w:val="24"/>
            <w:szCs w:val="24"/>
          </w:rPr>
          <w:delText>J. Mach. Learn. Res.</w:delText>
        </w:r>
        <w:r w:rsidDel="003A7B96">
          <w:rPr>
            <w:sz w:val="24"/>
            <w:szCs w:val="24"/>
          </w:rPr>
          <w:delText xml:space="preserve">, </w:delText>
        </w:r>
        <w:r w:rsidDel="003A7B96">
          <w:rPr>
            <w:b/>
            <w:sz w:val="24"/>
            <w:szCs w:val="24"/>
          </w:rPr>
          <w:delText>12</w:delText>
        </w:r>
        <w:r w:rsidDel="003A7B96">
          <w:rPr>
            <w:sz w:val="24"/>
            <w:szCs w:val="24"/>
          </w:rPr>
          <w:delText>, 2825–2830.</w:delText>
        </w:r>
        <w:r w:rsidDel="003A7B96">
          <w:rPr>
            <w:sz w:val="24"/>
            <w:szCs w:val="24"/>
          </w:rPr>
          <w:br/>
        </w:r>
      </w:del>
    </w:p>
    <w:p w14:paraId="0000012C" w14:textId="11BBE0B7" w:rsidR="00641530" w:rsidDel="003A7B96" w:rsidRDefault="00000000">
      <w:pPr>
        <w:widowControl w:val="0"/>
        <w:pBdr>
          <w:top w:val="nil"/>
          <w:left w:val="nil"/>
          <w:bottom w:val="nil"/>
          <w:right w:val="nil"/>
          <w:between w:val="nil"/>
        </w:pBdr>
        <w:spacing w:line="240" w:lineRule="auto"/>
        <w:rPr>
          <w:del w:id="1850" w:author="Mathias Jönsson" w:date="2025-01-17T13:20:00Z" w16du:dateUtc="2025-01-17T02:20:00Z"/>
          <w:sz w:val="24"/>
          <w:szCs w:val="24"/>
        </w:rPr>
        <w:pPrChange w:id="1851" w:author="Mathias Jönsson" w:date="2025-01-17T13:20:00Z" w16du:dateUtc="2025-01-17T02:20:00Z">
          <w:pPr>
            <w:widowControl w:val="0"/>
            <w:pBdr>
              <w:top w:val="nil"/>
              <w:left w:val="nil"/>
              <w:bottom w:val="nil"/>
              <w:right w:val="nil"/>
              <w:between w:val="nil"/>
            </w:pBdr>
            <w:spacing w:line="240" w:lineRule="auto"/>
            <w:ind w:left="720" w:hanging="720"/>
          </w:pPr>
        </w:pPrChange>
      </w:pPr>
      <w:del w:id="1852" w:author="Mathias Jönsson" w:date="2025-01-17T13:20:00Z" w16du:dateUtc="2025-01-17T02:20:00Z">
        <w:r w:rsidDel="003A7B96">
          <w:rPr>
            <w:sz w:val="24"/>
            <w:szCs w:val="24"/>
          </w:rPr>
          <w:br/>
          <w:delText xml:space="preserve">48. Emms,D.M. and Kelly,S. (2019) OrthoFinder: phylogenetic orthology inference for comparative genomics. </w:delText>
        </w:r>
        <w:r w:rsidDel="003A7B96">
          <w:rPr>
            <w:i/>
            <w:sz w:val="24"/>
            <w:szCs w:val="24"/>
          </w:rPr>
          <w:delText>Genome Biol.</w:delText>
        </w:r>
        <w:r w:rsidDel="003A7B96">
          <w:rPr>
            <w:sz w:val="24"/>
            <w:szCs w:val="24"/>
          </w:rPr>
          <w:delText xml:space="preserve">, </w:delText>
        </w:r>
        <w:r w:rsidDel="003A7B96">
          <w:rPr>
            <w:b/>
            <w:sz w:val="24"/>
            <w:szCs w:val="24"/>
          </w:rPr>
          <w:delText>20</w:delText>
        </w:r>
        <w:r w:rsidDel="003A7B96">
          <w:rPr>
            <w:sz w:val="24"/>
            <w:szCs w:val="24"/>
          </w:rPr>
          <w:delText>, 238.</w:delText>
        </w:r>
        <w:r w:rsidDel="003A7B96">
          <w:rPr>
            <w:sz w:val="24"/>
            <w:szCs w:val="24"/>
          </w:rPr>
          <w:br/>
          <w:delText>https://doi.org/10.1186/s13059-019-1832-y</w:delText>
        </w:r>
        <w:r w:rsidDel="003A7B96">
          <w:rPr>
            <w:sz w:val="24"/>
            <w:szCs w:val="24"/>
          </w:rPr>
          <w:br/>
        </w:r>
      </w:del>
    </w:p>
    <w:p w14:paraId="0000012D" w14:textId="000F8E99" w:rsidR="00641530" w:rsidDel="003A7B96" w:rsidRDefault="00000000">
      <w:pPr>
        <w:widowControl w:val="0"/>
        <w:pBdr>
          <w:top w:val="nil"/>
          <w:left w:val="nil"/>
          <w:bottom w:val="nil"/>
          <w:right w:val="nil"/>
          <w:between w:val="nil"/>
        </w:pBdr>
        <w:spacing w:line="240" w:lineRule="auto"/>
        <w:rPr>
          <w:del w:id="1853" w:author="Mathias Jönsson" w:date="2025-01-17T13:20:00Z" w16du:dateUtc="2025-01-17T02:20:00Z"/>
          <w:sz w:val="24"/>
          <w:szCs w:val="24"/>
        </w:rPr>
        <w:pPrChange w:id="1854" w:author="Mathias Jönsson" w:date="2025-01-17T13:20:00Z" w16du:dateUtc="2025-01-17T02:20:00Z">
          <w:pPr>
            <w:widowControl w:val="0"/>
            <w:pBdr>
              <w:top w:val="nil"/>
              <w:left w:val="nil"/>
              <w:bottom w:val="nil"/>
              <w:right w:val="nil"/>
              <w:between w:val="nil"/>
            </w:pBdr>
            <w:spacing w:line="240" w:lineRule="auto"/>
            <w:ind w:left="720" w:hanging="720"/>
          </w:pPr>
        </w:pPrChange>
      </w:pPr>
      <w:del w:id="1855" w:author="Mathias Jönsson" w:date="2025-01-17T13:20:00Z" w16du:dateUtc="2025-01-17T02:20:00Z">
        <w:r w:rsidDel="003A7B96">
          <w:rPr>
            <w:sz w:val="24"/>
            <w:szCs w:val="24"/>
          </w:rPr>
          <w:br/>
          <w:delText xml:space="preserve">49. Smoot,M.E., Ono,K., Ruscheinski,J., Wang,P.-L. and Ideker,T. (2011) Cytoscape 2.8: new features for data integration and network visualization. </w:delText>
        </w:r>
        <w:r w:rsidDel="003A7B96">
          <w:rPr>
            <w:i/>
            <w:sz w:val="24"/>
            <w:szCs w:val="24"/>
          </w:rPr>
          <w:delText>Bioinformatics</w:delText>
        </w:r>
        <w:r w:rsidDel="003A7B96">
          <w:rPr>
            <w:sz w:val="24"/>
            <w:szCs w:val="24"/>
          </w:rPr>
          <w:delText xml:space="preserve">, </w:delText>
        </w:r>
        <w:r w:rsidDel="003A7B96">
          <w:rPr>
            <w:b/>
            <w:sz w:val="24"/>
            <w:szCs w:val="24"/>
          </w:rPr>
          <w:delText>27</w:delText>
        </w:r>
        <w:r w:rsidDel="003A7B96">
          <w:rPr>
            <w:sz w:val="24"/>
            <w:szCs w:val="24"/>
          </w:rPr>
          <w:delText>, 431–432.</w:delText>
        </w:r>
        <w:r w:rsidDel="003A7B96">
          <w:rPr>
            <w:sz w:val="24"/>
            <w:szCs w:val="24"/>
          </w:rPr>
          <w:br/>
          <w:delText>https://doi.org/10.1093/bioinformatics/btq675</w:delText>
        </w:r>
        <w:r w:rsidDel="003A7B96">
          <w:rPr>
            <w:sz w:val="24"/>
            <w:szCs w:val="24"/>
          </w:rPr>
          <w:br/>
        </w:r>
      </w:del>
    </w:p>
    <w:p w14:paraId="0000012E" w14:textId="4A18169A" w:rsidR="00641530" w:rsidDel="003A7B96" w:rsidRDefault="00000000">
      <w:pPr>
        <w:widowControl w:val="0"/>
        <w:pBdr>
          <w:top w:val="nil"/>
          <w:left w:val="nil"/>
          <w:bottom w:val="nil"/>
          <w:right w:val="nil"/>
          <w:between w:val="nil"/>
        </w:pBdr>
        <w:spacing w:line="240" w:lineRule="auto"/>
        <w:rPr>
          <w:del w:id="1856" w:author="Mathias Jönsson" w:date="2025-01-17T13:20:00Z" w16du:dateUtc="2025-01-17T02:20:00Z"/>
          <w:sz w:val="24"/>
          <w:szCs w:val="24"/>
        </w:rPr>
        <w:pPrChange w:id="1857" w:author="Mathias Jönsson" w:date="2025-01-17T13:20:00Z" w16du:dateUtc="2025-01-17T02:20:00Z">
          <w:pPr>
            <w:widowControl w:val="0"/>
            <w:pBdr>
              <w:top w:val="nil"/>
              <w:left w:val="nil"/>
              <w:bottom w:val="nil"/>
              <w:right w:val="nil"/>
              <w:between w:val="nil"/>
            </w:pBdr>
            <w:spacing w:line="240" w:lineRule="auto"/>
            <w:ind w:left="720" w:hanging="720"/>
          </w:pPr>
        </w:pPrChange>
      </w:pPr>
      <w:del w:id="1858" w:author="Mathias Jönsson" w:date="2025-01-17T13:20:00Z" w16du:dateUtc="2025-01-17T02:20:00Z">
        <w:r w:rsidDel="003A7B96">
          <w:rPr>
            <w:sz w:val="24"/>
            <w:szCs w:val="24"/>
          </w:rPr>
          <w:br/>
          <w:delText xml:space="preserve">50. Morris,J.H., Apeltsin,L., Newman,A.M., Baumbach,J., Wittkop,T., Su,G., Bader,G.D. and Ferrin,T.E. (2011) clusterMaker: a multi-algorithm clustering plugin for Cytoscape. </w:delText>
        </w:r>
        <w:r w:rsidDel="003A7B96">
          <w:rPr>
            <w:i/>
            <w:sz w:val="24"/>
            <w:szCs w:val="24"/>
          </w:rPr>
          <w:delText>BMC Bioinformatics</w:delText>
        </w:r>
        <w:r w:rsidDel="003A7B96">
          <w:rPr>
            <w:sz w:val="24"/>
            <w:szCs w:val="24"/>
          </w:rPr>
          <w:delText xml:space="preserve">, </w:delText>
        </w:r>
        <w:r w:rsidDel="003A7B96">
          <w:rPr>
            <w:b/>
            <w:sz w:val="24"/>
            <w:szCs w:val="24"/>
          </w:rPr>
          <w:delText>12</w:delText>
        </w:r>
        <w:r w:rsidDel="003A7B96">
          <w:rPr>
            <w:sz w:val="24"/>
            <w:szCs w:val="24"/>
          </w:rPr>
          <w:delText>, 436.</w:delText>
        </w:r>
        <w:r w:rsidDel="003A7B96">
          <w:rPr>
            <w:sz w:val="24"/>
            <w:szCs w:val="24"/>
          </w:rPr>
          <w:br/>
          <w:delText>https://doi.org/10.1186/1471-2105-12-436</w:delText>
        </w:r>
        <w:r w:rsidDel="003A7B96">
          <w:rPr>
            <w:sz w:val="24"/>
            <w:szCs w:val="24"/>
          </w:rPr>
          <w:br/>
        </w:r>
      </w:del>
    </w:p>
    <w:p w14:paraId="0000012F" w14:textId="2C312852" w:rsidR="00641530" w:rsidDel="003A7B96" w:rsidRDefault="00000000">
      <w:pPr>
        <w:widowControl w:val="0"/>
        <w:pBdr>
          <w:top w:val="nil"/>
          <w:left w:val="nil"/>
          <w:bottom w:val="nil"/>
          <w:right w:val="nil"/>
          <w:between w:val="nil"/>
        </w:pBdr>
        <w:spacing w:line="240" w:lineRule="auto"/>
        <w:rPr>
          <w:del w:id="1859" w:author="Mathias Jönsson" w:date="2025-01-17T13:20:00Z" w16du:dateUtc="2025-01-17T02:20:00Z"/>
          <w:sz w:val="24"/>
          <w:szCs w:val="24"/>
        </w:rPr>
        <w:pPrChange w:id="1860" w:author="Mathias Jönsson" w:date="2025-01-17T13:20:00Z" w16du:dateUtc="2025-01-17T02:20:00Z">
          <w:pPr>
            <w:widowControl w:val="0"/>
            <w:pBdr>
              <w:top w:val="nil"/>
              <w:left w:val="nil"/>
              <w:bottom w:val="nil"/>
              <w:right w:val="nil"/>
              <w:between w:val="nil"/>
            </w:pBdr>
            <w:spacing w:line="240" w:lineRule="auto"/>
            <w:ind w:left="720" w:hanging="720"/>
          </w:pPr>
        </w:pPrChange>
      </w:pPr>
      <w:del w:id="1861" w:author="Mathias Jönsson" w:date="2025-01-17T13:20:00Z" w16du:dateUtc="2025-01-17T02:20:00Z">
        <w:r w:rsidDel="003A7B96">
          <w:rPr>
            <w:sz w:val="24"/>
            <w:szCs w:val="24"/>
          </w:rPr>
          <w:br/>
          <w:delText>51. Sastry,A.V., Poudel,S., Rychel,K., Yoo,R., Lamoureux,C.R., Chauhan,S., Haiman,Z.B., Bulushi,T.A., Seif,Y. and Palsson,B.O. (2021) Mining all publicly available expression data to compute dynamic microbial transcriptional regulatory networks. 10.1101/2021.07.01.450581.</w:delText>
        </w:r>
        <w:r w:rsidDel="003A7B96">
          <w:rPr>
            <w:sz w:val="24"/>
            <w:szCs w:val="24"/>
          </w:rPr>
          <w:br/>
          <w:delText>https://doi.org/10.1101/2021.07.01.450581</w:delText>
        </w:r>
        <w:r w:rsidDel="003A7B96">
          <w:rPr>
            <w:sz w:val="24"/>
            <w:szCs w:val="24"/>
          </w:rPr>
          <w:br/>
        </w:r>
      </w:del>
    </w:p>
    <w:p w14:paraId="00000130" w14:textId="1CD9C614" w:rsidR="00641530" w:rsidDel="003A7B96" w:rsidRDefault="00000000">
      <w:pPr>
        <w:widowControl w:val="0"/>
        <w:pBdr>
          <w:top w:val="nil"/>
          <w:left w:val="nil"/>
          <w:bottom w:val="nil"/>
          <w:right w:val="nil"/>
          <w:between w:val="nil"/>
        </w:pBdr>
        <w:spacing w:line="240" w:lineRule="auto"/>
        <w:rPr>
          <w:del w:id="1862" w:author="Mathias Jönsson" w:date="2025-01-17T13:20:00Z" w16du:dateUtc="2025-01-17T02:20:00Z"/>
          <w:sz w:val="24"/>
          <w:szCs w:val="24"/>
        </w:rPr>
        <w:pPrChange w:id="1863" w:author="Mathias Jönsson" w:date="2025-01-17T13:20:00Z" w16du:dateUtc="2025-01-17T02:20:00Z">
          <w:pPr>
            <w:widowControl w:val="0"/>
            <w:pBdr>
              <w:top w:val="nil"/>
              <w:left w:val="nil"/>
              <w:bottom w:val="nil"/>
              <w:right w:val="nil"/>
              <w:between w:val="nil"/>
            </w:pBdr>
            <w:spacing w:line="240" w:lineRule="auto"/>
            <w:ind w:left="720" w:hanging="720"/>
          </w:pPr>
        </w:pPrChange>
      </w:pPr>
      <w:del w:id="1864" w:author="Mathias Jönsson" w:date="2025-01-17T13:20:00Z" w16du:dateUtc="2025-01-17T02:20:00Z">
        <w:r w:rsidDel="003A7B96">
          <w:rPr>
            <w:sz w:val="24"/>
            <w:szCs w:val="24"/>
          </w:rPr>
          <w:br/>
          <w:delText xml:space="preserve">52. Karp,P.D., Billington,R., Caspi,R., Fulcher,C.A., Latendresse,M., Kothari,A., Keseler,I.M., Krummenacker,M., Midford,P.E., Ong,Q., </w:delText>
        </w:r>
        <w:r w:rsidDel="003A7B96">
          <w:rPr>
            <w:i/>
            <w:sz w:val="24"/>
            <w:szCs w:val="24"/>
          </w:rPr>
          <w:delText>et al.</w:delText>
        </w:r>
        <w:r w:rsidDel="003A7B96">
          <w:rPr>
            <w:sz w:val="24"/>
            <w:szCs w:val="24"/>
          </w:rPr>
          <w:delText xml:space="preserve"> (2019) The BioCyc collection of microbial genomes and metabolic pathways. </w:delText>
        </w:r>
        <w:r w:rsidDel="003A7B96">
          <w:rPr>
            <w:i/>
            <w:sz w:val="24"/>
            <w:szCs w:val="24"/>
          </w:rPr>
          <w:delText>Brief. Bioinform.</w:delText>
        </w:r>
        <w:r w:rsidDel="003A7B96">
          <w:rPr>
            <w:sz w:val="24"/>
            <w:szCs w:val="24"/>
          </w:rPr>
          <w:delText xml:space="preserve">, </w:delText>
        </w:r>
        <w:r w:rsidDel="003A7B96">
          <w:rPr>
            <w:b/>
            <w:sz w:val="24"/>
            <w:szCs w:val="24"/>
          </w:rPr>
          <w:delText>20</w:delText>
        </w:r>
        <w:r w:rsidDel="003A7B96">
          <w:rPr>
            <w:sz w:val="24"/>
            <w:szCs w:val="24"/>
          </w:rPr>
          <w:delText>, 1085–1093.</w:delText>
        </w:r>
        <w:r w:rsidDel="003A7B96">
          <w:rPr>
            <w:sz w:val="24"/>
            <w:szCs w:val="24"/>
          </w:rPr>
          <w:br/>
          <w:delText>https://doi.org/10.1093/bib/bbx085</w:delText>
        </w:r>
        <w:r w:rsidDel="003A7B96">
          <w:rPr>
            <w:sz w:val="24"/>
            <w:szCs w:val="24"/>
          </w:rPr>
          <w:br/>
        </w:r>
      </w:del>
    </w:p>
    <w:p w14:paraId="00000131" w14:textId="4881F3AC" w:rsidR="00641530" w:rsidDel="003A7B96" w:rsidRDefault="00000000">
      <w:pPr>
        <w:widowControl w:val="0"/>
        <w:pBdr>
          <w:top w:val="nil"/>
          <w:left w:val="nil"/>
          <w:bottom w:val="nil"/>
          <w:right w:val="nil"/>
          <w:between w:val="nil"/>
        </w:pBdr>
        <w:spacing w:line="240" w:lineRule="auto"/>
        <w:rPr>
          <w:del w:id="1865" w:author="Mathias Jönsson" w:date="2025-01-17T13:20:00Z" w16du:dateUtc="2025-01-17T02:20:00Z"/>
          <w:sz w:val="24"/>
          <w:szCs w:val="24"/>
        </w:rPr>
        <w:pPrChange w:id="1866" w:author="Mathias Jönsson" w:date="2025-01-17T13:20:00Z" w16du:dateUtc="2025-01-17T02:20:00Z">
          <w:pPr>
            <w:widowControl w:val="0"/>
            <w:pBdr>
              <w:top w:val="nil"/>
              <w:left w:val="nil"/>
              <w:bottom w:val="nil"/>
              <w:right w:val="nil"/>
              <w:between w:val="nil"/>
            </w:pBdr>
            <w:spacing w:line="240" w:lineRule="auto"/>
            <w:ind w:left="720" w:hanging="720"/>
          </w:pPr>
        </w:pPrChange>
      </w:pPr>
      <w:del w:id="1867" w:author="Mathias Jönsson" w:date="2025-01-17T13:20:00Z" w16du:dateUtc="2025-01-17T02:20:00Z">
        <w:r w:rsidDel="003A7B96">
          <w:rPr>
            <w:sz w:val="24"/>
            <w:szCs w:val="24"/>
          </w:rPr>
          <w:br/>
          <w:delText xml:space="preserve">53. Blin,K., Shaw,S., Augustijn,H.E., Reitz,Z.L., Biermann,F., Alanjary,M., Fetter,A., Terlouw,B.R., Metcalf,W.W., Helfrich,E.J.N., </w:delText>
        </w:r>
        <w:r w:rsidDel="003A7B96">
          <w:rPr>
            <w:i/>
            <w:sz w:val="24"/>
            <w:szCs w:val="24"/>
          </w:rPr>
          <w:delText>et al.</w:delText>
        </w:r>
        <w:r w:rsidDel="003A7B96">
          <w:rPr>
            <w:sz w:val="24"/>
            <w:szCs w:val="24"/>
          </w:rPr>
          <w:delText xml:space="preserve"> (2023) antiSMASH 7.0: new and improved predictions for detection, regulation, chemical structures and visualisation. </w:delText>
        </w:r>
        <w:r w:rsidDel="003A7B96">
          <w:rPr>
            <w:i/>
            <w:sz w:val="24"/>
            <w:szCs w:val="24"/>
          </w:rPr>
          <w:delText>Nucleic Acids Res.</w:delText>
        </w:r>
        <w:r w:rsidDel="003A7B96">
          <w:rPr>
            <w:sz w:val="24"/>
            <w:szCs w:val="24"/>
          </w:rPr>
          <w:delText>, 10.1093/nar/gkad344.</w:delText>
        </w:r>
        <w:r w:rsidDel="003A7B96">
          <w:rPr>
            <w:sz w:val="24"/>
            <w:szCs w:val="24"/>
          </w:rPr>
          <w:br/>
          <w:delText>https://doi.org/10.1093/nar/gkad344</w:delText>
        </w:r>
        <w:r w:rsidDel="003A7B96">
          <w:rPr>
            <w:sz w:val="24"/>
            <w:szCs w:val="24"/>
          </w:rPr>
          <w:br/>
        </w:r>
      </w:del>
    </w:p>
    <w:p w14:paraId="00000132" w14:textId="6A7F05AF" w:rsidR="00641530" w:rsidDel="003A7B96" w:rsidRDefault="00000000">
      <w:pPr>
        <w:widowControl w:val="0"/>
        <w:pBdr>
          <w:top w:val="nil"/>
          <w:left w:val="nil"/>
          <w:bottom w:val="nil"/>
          <w:right w:val="nil"/>
          <w:between w:val="nil"/>
        </w:pBdr>
        <w:spacing w:line="240" w:lineRule="auto"/>
        <w:rPr>
          <w:del w:id="1868" w:author="Mathias Jönsson" w:date="2025-01-17T13:20:00Z" w16du:dateUtc="2025-01-17T02:20:00Z"/>
          <w:sz w:val="24"/>
          <w:szCs w:val="24"/>
        </w:rPr>
        <w:pPrChange w:id="1869" w:author="Mathias Jönsson" w:date="2025-01-17T13:20:00Z" w16du:dateUtc="2025-01-17T02:20:00Z">
          <w:pPr>
            <w:widowControl w:val="0"/>
            <w:pBdr>
              <w:top w:val="nil"/>
              <w:left w:val="nil"/>
              <w:bottom w:val="nil"/>
              <w:right w:val="nil"/>
              <w:between w:val="nil"/>
            </w:pBdr>
            <w:spacing w:line="240" w:lineRule="auto"/>
            <w:ind w:left="720" w:hanging="720"/>
          </w:pPr>
        </w:pPrChange>
      </w:pPr>
      <w:del w:id="1870" w:author="Mathias Jönsson" w:date="2025-01-17T13:20:00Z" w16du:dateUtc="2025-01-17T02:20:00Z">
        <w:r w:rsidDel="003A7B96">
          <w:rPr>
            <w:sz w:val="24"/>
            <w:szCs w:val="24"/>
          </w:rPr>
          <w:br/>
          <w:delText xml:space="preserve">54. Ninomiya,A., Katsuyama,Y., Kuranaga,T., Miyazaki,M., Nogi,Y., Okada,S., Wakimoto,T., Ohnishi,Y., Matsunaga,S. and Takada,K. (2016) Biosynthetic Gene Cluster for Surugamide A Encompasses an Unrelated Decapeptide, Surugamide F. </w:delText>
        </w:r>
        <w:r w:rsidDel="003A7B96">
          <w:rPr>
            <w:i/>
            <w:sz w:val="24"/>
            <w:szCs w:val="24"/>
          </w:rPr>
          <w:delText>ChemBioChem</w:delText>
        </w:r>
        <w:r w:rsidDel="003A7B96">
          <w:rPr>
            <w:sz w:val="24"/>
            <w:szCs w:val="24"/>
          </w:rPr>
          <w:delText xml:space="preserve">, </w:delText>
        </w:r>
        <w:r w:rsidDel="003A7B96">
          <w:rPr>
            <w:b/>
            <w:sz w:val="24"/>
            <w:szCs w:val="24"/>
          </w:rPr>
          <w:delText>17</w:delText>
        </w:r>
        <w:r w:rsidDel="003A7B96">
          <w:rPr>
            <w:sz w:val="24"/>
            <w:szCs w:val="24"/>
          </w:rPr>
          <w:delText>, 1709–1712.</w:delText>
        </w:r>
        <w:r w:rsidDel="003A7B96">
          <w:rPr>
            <w:sz w:val="24"/>
            <w:szCs w:val="24"/>
          </w:rPr>
          <w:br/>
          <w:delText>https://doi.org/10.1002/cbic.201600350</w:delText>
        </w:r>
        <w:r w:rsidDel="003A7B96">
          <w:rPr>
            <w:sz w:val="24"/>
            <w:szCs w:val="24"/>
          </w:rPr>
          <w:br/>
        </w:r>
      </w:del>
    </w:p>
    <w:p w14:paraId="00000133" w14:textId="2E0C0F01" w:rsidR="00641530" w:rsidDel="003A7B96" w:rsidRDefault="00000000">
      <w:pPr>
        <w:widowControl w:val="0"/>
        <w:pBdr>
          <w:top w:val="nil"/>
          <w:left w:val="nil"/>
          <w:bottom w:val="nil"/>
          <w:right w:val="nil"/>
          <w:between w:val="nil"/>
        </w:pBdr>
        <w:spacing w:line="240" w:lineRule="auto"/>
        <w:rPr>
          <w:del w:id="1871" w:author="Mathias Jönsson" w:date="2025-01-17T13:20:00Z" w16du:dateUtc="2025-01-17T02:20:00Z"/>
          <w:sz w:val="24"/>
          <w:szCs w:val="24"/>
        </w:rPr>
        <w:pPrChange w:id="1872" w:author="Mathias Jönsson" w:date="2025-01-17T13:20:00Z" w16du:dateUtc="2025-01-17T02:20:00Z">
          <w:pPr>
            <w:widowControl w:val="0"/>
            <w:pBdr>
              <w:top w:val="nil"/>
              <w:left w:val="nil"/>
              <w:bottom w:val="nil"/>
              <w:right w:val="nil"/>
              <w:between w:val="nil"/>
            </w:pBdr>
            <w:spacing w:line="240" w:lineRule="auto"/>
            <w:ind w:left="720" w:hanging="720"/>
          </w:pPr>
        </w:pPrChange>
      </w:pPr>
      <w:del w:id="1873" w:author="Mathias Jönsson" w:date="2025-01-17T13:20:00Z" w16du:dateUtc="2025-01-17T02:20:00Z">
        <w:r w:rsidDel="003A7B96">
          <w:rPr>
            <w:sz w:val="24"/>
            <w:szCs w:val="24"/>
          </w:rPr>
          <w:br/>
          <w:delText xml:space="preserve">55. Takada,K., Ninomiya,A., Naruse,M., Sun,Y., Miyazaki,M., Nogi,Y., Okada,S. and Matsunaga,S. (2013) Surugamides A–E, Cyclic Octapeptides with Four d-Amino Acid Residues, from a Marine </w:delText>
        </w:r>
        <w:r w:rsidDel="003A7B96">
          <w:rPr>
            <w:i/>
            <w:sz w:val="24"/>
            <w:szCs w:val="24"/>
          </w:rPr>
          <w:delText>Streptomyces</w:delText>
        </w:r>
        <w:r w:rsidDel="003A7B96">
          <w:rPr>
            <w:sz w:val="24"/>
            <w:szCs w:val="24"/>
          </w:rPr>
          <w:delText xml:space="preserve"> sp.: LC–MS-Aided Inspection of Partial Hydrolysates for the Distinction of d- and l-Amino Acid Residues in the Sequence. </w:delText>
        </w:r>
        <w:r w:rsidDel="003A7B96">
          <w:rPr>
            <w:i/>
            <w:sz w:val="24"/>
            <w:szCs w:val="24"/>
          </w:rPr>
          <w:delText>J. Org. Chem.</w:delText>
        </w:r>
        <w:r w:rsidDel="003A7B96">
          <w:rPr>
            <w:sz w:val="24"/>
            <w:szCs w:val="24"/>
          </w:rPr>
          <w:delText xml:space="preserve">, </w:delText>
        </w:r>
        <w:r w:rsidDel="003A7B96">
          <w:rPr>
            <w:b/>
            <w:sz w:val="24"/>
            <w:szCs w:val="24"/>
          </w:rPr>
          <w:delText>78</w:delText>
        </w:r>
        <w:r w:rsidDel="003A7B96">
          <w:rPr>
            <w:sz w:val="24"/>
            <w:szCs w:val="24"/>
          </w:rPr>
          <w:delText>, 6746–6750.</w:delText>
        </w:r>
        <w:r w:rsidDel="003A7B96">
          <w:rPr>
            <w:sz w:val="24"/>
            <w:szCs w:val="24"/>
          </w:rPr>
          <w:br/>
          <w:delText>https://doi.org/10.1021/jo400708u</w:delText>
        </w:r>
        <w:r w:rsidDel="003A7B96">
          <w:rPr>
            <w:sz w:val="24"/>
            <w:szCs w:val="24"/>
          </w:rPr>
          <w:br/>
        </w:r>
      </w:del>
    </w:p>
    <w:p w14:paraId="00000134" w14:textId="23FAEF20" w:rsidR="00641530" w:rsidDel="003A7B96" w:rsidRDefault="00000000">
      <w:pPr>
        <w:widowControl w:val="0"/>
        <w:pBdr>
          <w:top w:val="nil"/>
          <w:left w:val="nil"/>
          <w:bottom w:val="nil"/>
          <w:right w:val="nil"/>
          <w:between w:val="nil"/>
        </w:pBdr>
        <w:spacing w:line="240" w:lineRule="auto"/>
        <w:rPr>
          <w:del w:id="1874" w:author="Mathias Jönsson" w:date="2025-01-17T13:20:00Z" w16du:dateUtc="2025-01-17T02:20:00Z"/>
          <w:sz w:val="24"/>
          <w:szCs w:val="24"/>
        </w:rPr>
        <w:pPrChange w:id="1875" w:author="Mathias Jönsson" w:date="2025-01-17T13:20:00Z" w16du:dateUtc="2025-01-17T02:20:00Z">
          <w:pPr>
            <w:widowControl w:val="0"/>
            <w:pBdr>
              <w:top w:val="nil"/>
              <w:left w:val="nil"/>
              <w:bottom w:val="nil"/>
              <w:right w:val="nil"/>
              <w:between w:val="nil"/>
            </w:pBdr>
            <w:spacing w:line="240" w:lineRule="auto"/>
            <w:ind w:left="720" w:hanging="720"/>
          </w:pPr>
        </w:pPrChange>
      </w:pPr>
      <w:del w:id="1876" w:author="Mathias Jönsson" w:date="2025-01-17T13:20:00Z" w16du:dateUtc="2025-01-17T02:20:00Z">
        <w:r w:rsidDel="003A7B96">
          <w:rPr>
            <w:sz w:val="24"/>
            <w:szCs w:val="24"/>
          </w:rPr>
          <w:br/>
          <w:delText xml:space="preserve">56. Xu,F., Nazari,B., Moon,K., Bushin,L.B. and Seyedsayamdost,M.R. (2017) Discovery of a Cryptic Antifungal Compound from </w:delText>
        </w:r>
        <w:r w:rsidDel="003A7B96">
          <w:rPr>
            <w:i/>
            <w:sz w:val="24"/>
            <w:szCs w:val="24"/>
          </w:rPr>
          <w:delText>Streptomyces albus</w:delText>
        </w:r>
        <w:r w:rsidDel="003A7B96">
          <w:rPr>
            <w:sz w:val="24"/>
            <w:szCs w:val="24"/>
          </w:rPr>
          <w:delText xml:space="preserve"> J1074 Using High-Throughput Elicitor Screens. </w:delText>
        </w:r>
        <w:r w:rsidDel="003A7B96">
          <w:rPr>
            <w:i/>
            <w:sz w:val="24"/>
            <w:szCs w:val="24"/>
          </w:rPr>
          <w:delText>J. Am. Chem. Soc.</w:delText>
        </w:r>
        <w:r w:rsidDel="003A7B96">
          <w:rPr>
            <w:sz w:val="24"/>
            <w:szCs w:val="24"/>
          </w:rPr>
          <w:delText xml:space="preserve">, </w:delText>
        </w:r>
        <w:r w:rsidDel="003A7B96">
          <w:rPr>
            <w:b/>
            <w:sz w:val="24"/>
            <w:szCs w:val="24"/>
          </w:rPr>
          <w:delText>139</w:delText>
        </w:r>
        <w:r w:rsidDel="003A7B96">
          <w:rPr>
            <w:sz w:val="24"/>
            <w:szCs w:val="24"/>
          </w:rPr>
          <w:delText>, 9203–9212.</w:delText>
        </w:r>
      </w:del>
    </w:p>
    <w:p w14:paraId="00000135" w14:textId="5FF1BC42" w:rsidR="00641530" w:rsidDel="003A7B96" w:rsidRDefault="00000000">
      <w:pPr>
        <w:widowControl w:val="0"/>
        <w:pBdr>
          <w:top w:val="nil"/>
          <w:left w:val="nil"/>
          <w:bottom w:val="nil"/>
          <w:right w:val="nil"/>
          <w:between w:val="nil"/>
        </w:pBdr>
        <w:spacing w:line="240" w:lineRule="auto"/>
        <w:rPr>
          <w:del w:id="1877" w:author="Mathias Jönsson" w:date="2025-01-17T13:20:00Z" w16du:dateUtc="2025-01-17T02:20:00Z"/>
          <w:sz w:val="24"/>
          <w:szCs w:val="24"/>
        </w:rPr>
        <w:pPrChange w:id="1878" w:author="Mathias Jönsson" w:date="2025-01-17T13:20:00Z" w16du:dateUtc="2025-01-17T02:20:00Z">
          <w:pPr>
            <w:widowControl w:val="0"/>
            <w:pBdr>
              <w:top w:val="nil"/>
              <w:left w:val="nil"/>
              <w:bottom w:val="nil"/>
              <w:right w:val="nil"/>
              <w:between w:val="nil"/>
            </w:pBdr>
            <w:spacing w:line="240" w:lineRule="auto"/>
            <w:ind w:left="1440" w:hanging="720"/>
          </w:pPr>
        </w:pPrChange>
      </w:pPr>
      <w:del w:id="1879" w:author="Mathias Jönsson" w:date="2025-01-17T13:20:00Z" w16du:dateUtc="2025-01-17T02:20:00Z">
        <w:r w:rsidDel="003A7B96">
          <w:rPr>
            <w:sz w:val="24"/>
            <w:szCs w:val="24"/>
          </w:rPr>
          <w:delText>https://doi.org/10.1021/jacs.7b02716</w:delText>
        </w:r>
        <w:r w:rsidDel="003A7B96">
          <w:rPr>
            <w:sz w:val="24"/>
            <w:szCs w:val="24"/>
          </w:rPr>
          <w:br/>
        </w:r>
      </w:del>
    </w:p>
    <w:p w14:paraId="00000136" w14:textId="79EAB59A" w:rsidR="00641530" w:rsidDel="003A7B96" w:rsidRDefault="00000000">
      <w:pPr>
        <w:widowControl w:val="0"/>
        <w:pBdr>
          <w:top w:val="nil"/>
          <w:left w:val="nil"/>
          <w:bottom w:val="nil"/>
          <w:right w:val="nil"/>
          <w:between w:val="nil"/>
        </w:pBdr>
        <w:spacing w:line="240" w:lineRule="auto"/>
        <w:rPr>
          <w:del w:id="1880" w:author="Mathias Jönsson" w:date="2025-01-17T13:20:00Z" w16du:dateUtc="2025-01-17T02:20:00Z"/>
          <w:sz w:val="24"/>
          <w:szCs w:val="24"/>
        </w:rPr>
        <w:pPrChange w:id="1881" w:author="Mathias Jönsson" w:date="2025-01-17T13:20:00Z" w16du:dateUtc="2025-01-17T02:20:00Z">
          <w:pPr>
            <w:widowControl w:val="0"/>
            <w:pBdr>
              <w:top w:val="nil"/>
              <w:left w:val="nil"/>
              <w:bottom w:val="nil"/>
              <w:right w:val="nil"/>
              <w:between w:val="nil"/>
            </w:pBdr>
            <w:spacing w:line="240" w:lineRule="auto"/>
            <w:ind w:left="720" w:hanging="720"/>
          </w:pPr>
        </w:pPrChange>
      </w:pPr>
      <w:del w:id="1882" w:author="Mathias Jönsson" w:date="2025-01-17T13:20:00Z" w16du:dateUtc="2025-01-17T02:20:00Z">
        <w:r w:rsidDel="003A7B96">
          <w:rPr>
            <w:sz w:val="24"/>
            <w:szCs w:val="24"/>
          </w:rPr>
          <w:br/>
          <w:delText xml:space="preserve">57. Paget,M.S. (2015) Bacterial Sigma Factors and Anti-Sigma Factors: Structure, Function and Distribution. </w:delText>
        </w:r>
        <w:r w:rsidDel="003A7B96">
          <w:rPr>
            <w:i/>
            <w:sz w:val="24"/>
            <w:szCs w:val="24"/>
          </w:rPr>
          <w:delText>Biomolecules</w:delText>
        </w:r>
        <w:r w:rsidDel="003A7B96">
          <w:rPr>
            <w:sz w:val="24"/>
            <w:szCs w:val="24"/>
          </w:rPr>
          <w:delText xml:space="preserve">, </w:delText>
        </w:r>
        <w:r w:rsidDel="003A7B96">
          <w:rPr>
            <w:b/>
            <w:sz w:val="24"/>
            <w:szCs w:val="24"/>
          </w:rPr>
          <w:delText>5</w:delText>
        </w:r>
        <w:r w:rsidDel="003A7B96">
          <w:rPr>
            <w:sz w:val="24"/>
            <w:szCs w:val="24"/>
          </w:rPr>
          <w:delText>, 1245–1265.</w:delText>
        </w:r>
        <w:r w:rsidDel="003A7B96">
          <w:rPr>
            <w:sz w:val="24"/>
            <w:szCs w:val="24"/>
          </w:rPr>
          <w:br/>
          <w:delText>https://doi.org/10.3390/biom5031245</w:delText>
        </w:r>
        <w:r w:rsidDel="003A7B96">
          <w:rPr>
            <w:sz w:val="24"/>
            <w:szCs w:val="24"/>
          </w:rPr>
          <w:br/>
        </w:r>
      </w:del>
    </w:p>
    <w:p w14:paraId="00000137" w14:textId="1D73688B" w:rsidR="00641530" w:rsidDel="003A7B96" w:rsidRDefault="00000000">
      <w:pPr>
        <w:widowControl w:val="0"/>
        <w:pBdr>
          <w:top w:val="nil"/>
          <w:left w:val="nil"/>
          <w:bottom w:val="nil"/>
          <w:right w:val="nil"/>
          <w:between w:val="nil"/>
        </w:pBdr>
        <w:spacing w:line="240" w:lineRule="auto"/>
        <w:rPr>
          <w:del w:id="1883" w:author="Mathias Jönsson" w:date="2025-01-17T13:20:00Z" w16du:dateUtc="2025-01-17T02:20:00Z"/>
          <w:sz w:val="24"/>
          <w:szCs w:val="24"/>
        </w:rPr>
        <w:pPrChange w:id="1884" w:author="Mathias Jönsson" w:date="2025-01-17T13:20:00Z" w16du:dateUtc="2025-01-17T02:20:00Z">
          <w:pPr>
            <w:widowControl w:val="0"/>
            <w:pBdr>
              <w:top w:val="nil"/>
              <w:left w:val="nil"/>
              <w:bottom w:val="nil"/>
              <w:right w:val="nil"/>
              <w:between w:val="nil"/>
            </w:pBdr>
            <w:spacing w:line="240" w:lineRule="auto"/>
            <w:ind w:left="720" w:hanging="720"/>
          </w:pPr>
        </w:pPrChange>
      </w:pPr>
      <w:del w:id="1885" w:author="Mathias Jönsson" w:date="2025-01-17T13:20:00Z" w16du:dateUtc="2025-01-17T02:20:00Z">
        <w:r w:rsidDel="003A7B96">
          <w:rPr>
            <w:sz w:val="24"/>
            <w:szCs w:val="24"/>
          </w:rPr>
          <w:br/>
          <w:delText xml:space="preserve">58. Poudel,S., Tsunemoto,H., Seif,Y., Sastry,A.V., Szubin,R., Xu,S., Machado,H., Olson,C.A., Anand,A., Pogliano,J., </w:delText>
        </w:r>
        <w:r w:rsidDel="003A7B96">
          <w:rPr>
            <w:i/>
            <w:sz w:val="24"/>
            <w:szCs w:val="24"/>
          </w:rPr>
          <w:delText>et al.</w:delText>
        </w:r>
        <w:r w:rsidDel="003A7B96">
          <w:rPr>
            <w:sz w:val="24"/>
            <w:szCs w:val="24"/>
          </w:rPr>
          <w:delText xml:space="preserve"> (2020) Revealing 29 sets of independently modulated genes in </w:delText>
        </w:r>
        <w:r w:rsidDel="003A7B96">
          <w:rPr>
            <w:i/>
            <w:sz w:val="24"/>
            <w:szCs w:val="24"/>
          </w:rPr>
          <w:delText>Staphylococcus aureus</w:delText>
        </w:r>
        <w:r w:rsidDel="003A7B96">
          <w:rPr>
            <w:sz w:val="24"/>
            <w:szCs w:val="24"/>
          </w:rPr>
          <w:delText xml:space="preserve">, their regulators, and role in key physiological response. </w:delText>
        </w:r>
        <w:r w:rsidDel="003A7B96">
          <w:rPr>
            <w:i/>
            <w:sz w:val="24"/>
            <w:szCs w:val="24"/>
          </w:rPr>
          <w:delText>Proc. Natl. Acad. Sci.</w:delText>
        </w:r>
        <w:r w:rsidDel="003A7B96">
          <w:rPr>
            <w:sz w:val="24"/>
            <w:szCs w:val="24"/>
          </w:rPr>
          <w:delText xml:space="preserve">, </w:delText>
        </w:r>
        <w:r w:rsidDel="003A7B96">
          <w:rPr>
            <w:b/>
            <w:sz w:val="24"/>
            <w:szCs w:val="24"/>
          </w:rPr>
          <w:delText>117</w:delText>
        </w:r>
        <w:r w:rsidDel="003A7B96">
          <w:rPr>
            <w:sz w:val="24"/>
            <w:szCs w:val="24"/>
          </w:rPr>
          <w:delText>, 17228–17239.</w:delText>
        </w:r>
        <w:r w:rsidDel="003A7B96">
          <w:rPr>
            <w:sz w:val="24"/>
            <w:szCs w:val="24"/>
          </w:rPr>
          <w:br/>
          <w:delText>https://doi.org/10.1073/pnas.2008413117</w:delText>
        </w:r>
        <w:r w:rsidDel="003A7B96">
          <w:rPr>
            <w:sz w:val="24"/>
            <w:szCs w:val="24"/>
          </w:rPr>
          <w:br/>
        </w:r>
      </w:del>
    </w:p>
    <w:p w14:paraId="00000138" w14:textId="61B89121" w:rsidR="00641530" w:rsidDel="003A7B96" w:rsidRDefault="00000000">
      <w:pPr>
        <w:widowControl w:val="0"/>
        <w:pBdr>
          <w:top w:val="nil"/>
          <w:left w:val="nil"/>
          <w:bottom w:val="nil"/>
          <w:right w:val="nil"/>
          <w:between w:val="nil"/>
        </w:pBdr>
        <w:spacing w:line="240" w:lineRule="auto"/>
        <w:rPr>
          <w:del w:id="1886" w:author="Mathias Jönsson" w:date="2025-01-17T13:20:00Z" w16du:dateUtc="2025-01-17T02:20:00Z"/>
          <w:sz w:val="24"/>
          <w:szCs w:val="24"/>
        </w:rPr>
        <w:pPrChange w:id="1887" w:author="Mathias Jönsson" w:date="2025-01-17T13:20:00Z" w16du:dateUtc="2025-01-17T02:20:00Z">
          <w:pPr>
            <w:widowControl w:val="0"/>
            <w:pBdr>
              <w:top w:val="nil"/>
              <w:left w:val="nil"/>
              <w:bottom w:val="nil"/>
              <w:right w:val="nil"/>
              <w:between w:val="nil"/>
            </w:pBdr>
            <w:spacing w:line="240" w:lineRule="auto"/>
            <w:ind w:left="720" w:hanging="720"/>
          </w:pPr>
        </w:pPrChange>
      </w:pPr>
      <w:del w:id="1888" w:author="Mathias Jönsson" w:date="2025-01-17T13:20:00Z" w16du:dateUtc="2025-01-17T02:20:00Z">
        <w:r w:rsidDel="003A7B96">
          <w:rPr>
            <w:sz w:val="24"/>
            <w:szCs w:val="24"/>
          </w:rPr>
          <w:br/>
          <w:delText xml:space="preserve">59. Castro-Melchor,M., Charaniya,S., Karypis,G., Takano,E. and Hu,W.-S. (2010) Genome-wide inference of regulatory networks in </w:delText>
        </w:r>
        <w:r w:rsidDel="003A7B96">
          <w:rPr>
            <w:i/>
            <w:sz w:val="24"/>
            <w:szCs w:val="24"/>
          </w:rPr>
          <w:delText>Streptomyces coelicolor</w:delText>
        </w:r>
        <w:r w:rsidDel="003A7B96">
          <w:rPr>
            <w:sz w:val="24"/>
            <w:szCs w:val="24"/>
          </w:rPr>
          <w:delText xml:space="preserve">. </w:delText>
        </w:r>
        <w:r w:rsidDel="003A7B96">
          <w:rPr>
            <w:i/>
            <w:sz w:val="24"/>
            <w:szCs w:val="24"/>
          </w:rPr>
          <w:delText>BMC Genomics</w:delText>
        </w:r>
        <w:r w:rsidDel="003A7B96">
          <w:rPr>
            <w:sz w:val="24"/>
            <w:szCs w:val="24"/>
          </w:rPr>
          <w:delText xml:space="preserve">, </w:delText>
        </w:r>
        <w:r w:rsidDel="003A7B96">
          <w:rPr>
            <w:b/>
            <w:sz w:val="24"/>
            <w:szCs w:val="24"/>
          </w:rPr>
          <w:delText>11</w:delText>
        </w:r>
        <w:r w:rsidDel="003A7B96">
          <w:rPr>
            <w:sz w:val="24"/>
            <w:szCs w:val="24"/>
          </w:rPr>
          <w:delText>, 578.</w:delText>
        </w:r>
        <w:r w:rsidDel="003A7B96">
          <w:rPr>
            <w:sz w:val="24"/>
            <w:szCs w:val="24"/>
          </w:rPr>
          <w:br/>
          <w:delText>https://doi.org/10.1186/1471-2164-11-578</w:delText>
        </w:r>
        <w:r w:rsidDel="003A7B96">
          <w:rPr>
            <w:sz w:val="24"/>
            <w:szCs w:val="24"/>
          </w:rPr>
          <w:br/>
        </w:r>
      </w:del>
    </w:p>
    <w:p w14:paraId="00000139" w14:textId="1B1804A5" w:rsidR="00641530" w:rsidDel="003A7B96" w:rsidRDefault="00000000">
      <w:pPr>
        <w:widowControl w:val="0"/>
        <w:pBdr>
          <w:top w:val="nil"/>
          <w:left w:val="nil"/>
          <w:bottom w:val="nil"/>
          <w:right w:val="nil"/>
          <w:between w:val="nil"/>
        </w:pBdr>
        <w:spacing w:line="240" w:lineRule="auto"/>
        <w:rPr>
          <w:del w:id="1889" w:author="Mathias Jönsson" w:date="2025-01-17T13:20:00Z" w16du:dateUtc="2025-01-17T02:20:00Z"/>
          <w:sz w:val="24"/>
          <w:szCs w:val="24"/>
        </w:rPr>
        <w:pPrChange w:id="1890" w:author="Mathias Jönsson" w:date="2025-01-17T13:20:00Z" w16du:dateUtc="2025-01-17T02:20:00Z">
          <w:pPr>
            <w:widowControl w:val="0"/>
            <w:pBdr>
              <w:top w:val="nil"/>
              <w:left w:val="nil"/>
              <w:bottom w:val="nil"/>
              <w:right w:val="nil"/>
              <w:between w:val="nil"/>
            </w:pBdr>
            <w:spacing w:line="240" w:lineRule="auto"/>
            <w:ind w:left="720" w:hanging="720"/>
          </w:pPr>
        </w:pPrChange>
      </w:pPr>
      <w:del w:id="1891" w:author="Mathias Jönsson" w:date="2025-01-17T13:20:00Z" w16du:dateUtc="2025-01-17T02:20:00Z">
        <w:r w:rsidDel="003A7B96">
          <w:rPr>
            <w:sz w:val="24"/>
            <w:szCs w:val="24"/>
          </w:rPr>
          <w:br/>
          <w:delText xml:space="preserve">60. Romero-Rodríguez,A., Robledo-Casados,I. and Sánchez,S. (2015) An overview on transcriptional regulators in </w:delText>
        </w:r>
        <w:r w:rsidDel="003A7B96">
          <w:rPr>
            <w:i/>
            <w:sz w:val="24"/>
            <w:szCs w:val="24"/>
          </w:rPr>
          <w:delText>Streptomyces</w:delText>
        </w:r>
        <w:r w:rsidDel="003A7B96">
          <w:rPr>
            <w:sz w:val="24"/>
            <w:szCs w:val="24"/>
          </w:rPr>
          <w:delText xml:space="preserve">. </w:delText>
        </w:r>
        <w:r w:rsidDel="003A7B96">
          <w:rPr>
            <w:i/>
            <w:sz w:val="24"/>
            <w:szCs w:val="24"/>
          </w:rPr>
          <w:delText>Biochim. Biophys. Acta BBA - Gene Regul. Mech.</w:delText>
        </w:r>
        <w:r w:rsidDel="003A7B96">
          <w:rPr>
            <w:sz w:val="24"/>
            <w:szCs w:val="24"/>
          </w:rPr>
          <w:delText xml:space="preserve">, </w:delText>
        </w:r>
        <w:r w:rsidDel="003A7B96">
          <w:rPr>
            <w:b/>
            <w:sz w:val="24"/>
            <w:szCs w:val="24"/>
          </w:rPr>
          <w:delText>1849</w:delText>
        </w:r>
        <w:r w:rsidDel="003A7B96">
          <w:rPr>
            <w:sz w:val="24"/>
            <w:szCs w:val="24"/>
          </w:rPr>
          <w:delText>, 1017–1039.</w:delText>
        </w:r>
        <w:r w:rsidDel="003A7B96">
          <w:rPr>
            <w:sz w:val="24"/>
            <w:szCs w:val="24"/>
          </w:rPr>
          <w:br/>
          <w:delText>https://doi.org/10.1016/j.bbagrm.2015.06.007</w:delText>
        </w:r>
        <w:r w:rsidDel="003A7B96">
          <w:rPr>
            <w:sz w:val="24"/>
            <w:szCs w:val="24"/>
          </w:rPr>
          <w:br/>
        </w:r>
      </w:del>
    </w:p>
    <w:p w14:paraId="0000013A" w14:textId="0503C5B4" w:rsidR="00641530" w:rsidDel="003A7B96" w:rsidRDefault="00000000">
      <w:pPr>
        <w:widowControl w:val="0"/>
        <w:pBdr>
          <w:top w:val="nil"/>
          <w:left w:val="nil"/>
          <w:bottom w:val="nil"/>
          <w:right w:val="nil"/>
          <w:between w:val="nil"/>
        </w:pBdr>
        <w:spacing w:line="240" w:lineRule="auto"/>
        <w:rPr>
          <w:del w:id="1892" w:author="Mathias Jönsson" w:date="2025-01-17T13:20:00Z" w16du:dateUtc="2025-01-17T02:20:00Z"/>
          <w:sz w:val="24"/>
          <w:szCs w:val="24"/>
        </w:rPr>
        <w:pPrChange w:id="1893" w:author="Mathias Jönsson" w:date="2025-01-17T13:20:00Z" w16du:dateUtc="2025-01-17T02:20:00Z">
          <w:pPr>
            <w:widowControl w:val="0"/>
            <w:pBdr>
              <w:top w:val="nil"/>
              <w:left w:val="nil"/>
              <w:bottom w:val="nil"/>
              <w:right w:val="nil"/>
              <w:between w:val="nil"/>
            </w:pBdr>
            <w:spacing w:line="240" w:lineRule="auto"/>
            <w:ind w:left="720" w:hanging="720"/>
          </w:pPr>
        </w:pPrChange>
      </w:pPr>
      <w:del w:id="1894" w:author="Mathias Jönsson" w:date="2025-01-17T13:20:00Z" w16du:dateUtc="2025-01-17T02:20:00Z">
        <w:r w:rsidDel="003A7B96">
          <w:rPr>
            <w:sz w:val="24"/>
            <w:szCs w:val="24"/>
          </w:rPr>
          <w:br/>
          <w:delText xml:space="preserve">61. Lim,H.G., Rychel,K., Sastry,A.V., Bentley,G.J., Mueller,J., Schindel,H.S., Larsen,P.E., Laible,P.D., Guss,A.M., Niu,W., </w:delText>
        </w:r>
        <w:r w:rsidDel="003A7B96">
          <w:rPr>
            <w:i/>
            <w:sz w:val="24"/>
            <w:szCs w:val="24"/>
          </w:rPr>
          <w:delText>et al.</w:delText>
        </w:r>
        <w:r w:rsidDel="003A7B96">
          <w:rPr>
            <w:sz w:val="24"/>
            <w:szCs w:val="24"/>
          </w:rPr>
          <w:delText xml:space="preserve"> (2022) Machine-learning from </w:delText>
        </w:r>
        <w:r w:rsidDel="003A7B96">
          <w:rPr>
            <w:i/>
            <w:sz w:val="24"/>
            <w:szCs w:val="24"/>
          </w:rPr>
          <w:delText>Pseudomonas putida</w:delText>
        </w:r>
        <w:r w:rsidDel="003A7B96">
          <w:rPr>
            <w:sz w:val="24"/>
            <w:szCs w:val="24"/>
          </w:rPr>
          <w:delText xml:space="preserve"> KT2440 transcriptomes reveals its transcriptional regulatory network. </w:delText>
        </w:r>
        <w:r w:rsidDel="003A7B96">
          <w:rPr>
            <w:i/>
            <w:sz w:val="24"/>
            <w:szCs w:val="24"/>
          </w:rPr>
          <w:delText>Metab. Eng.</w:delText>
        </w:r>
        <w:r w:rsidDel="003A7B96">
          <w:rPr>
            <w:sz w:val="24"/>
            <w:szCs w:val="24"/>
          </w:rPr>
          <w:delText xml:space="preserve">, </w:delText>
        </w:r>
        <w:r w:rsidDel="003A7B96">
          <w:rPr>
            <w:b/>
            <w:sz w:val="24"/>
            <w:szCs w:val="24"/>
          </w:rPr>
          <w:delText>72</w:delText>
        </w:r>
        <w:r w:rsidDel="003A7B96">
          <w:rPr>
            <w:sz w:val="24"/>
            <w:szCs w:val="24"/>
          </w:rPr>
          <w:delText>, 1096–7176.</w:delText>
        </w:r>
        <w:r w:rsidDel="003A7B96">
          <w:rPr>
            <w:sz w:val="24"/>
            <w:szCs w:val="24"/>
          </w:rPr>
          <w:br/>
          <w:delText>https://doi.org/10.1016/j.ymben.2022.04.004</w:delText>
        </w:r>
        <w:r w:rsidDel="003A7B96">
          <w:rPr>
            <w:sz w:val="24"/>
            <w:szCs w:val="24"/>
          </w:rPr>
          <w:br/>
        </w:r>
      </w:del>
    </w:p>
    <w:p w14:paraId="0000013B" w14:textId="41B8529E" w:rsidR="00641530" w:rsidDel="003A7B96" w:rsidRDefault="00000000">
      <w:pPr>
        <w:widowControl w:val="0"/>
        <w:pBdr>
          <w:top w:val="nil"/>
          <w:left w:val="nil"/>
          <w:bottom w:val="nil"/>
          <w:right w:val="nil"/>
          <w:between w:val="nil"/>
        </w:pBdr>
        <w:spacing w:line="240" w:lineRule="auto"/>
        <w:rPr>
          <w:del w:id="1895" w:author="Mathias Jönsson" w:date="2025-01-17T13:20:00Z" w16du:dateUtc="2025-01-17T02:20:00Z"/>
          <w:sz w:val="24"/>
          <w:szCs w:val="24"/>
        </w:rPr>
        <w:pPrChange w:id="1896" w:author="Mathias Jönsson" w:date="2025-01-17T13:20:00Z" w16du:dateUtc="2025-01-17T02:20:00Z">
          <w:pPr>
            <w:widowControl w:val="0"/>
            <w:pBdr>
              <w:top w:val="nil"/>
              <w:left w:val="nil"/>
              <w:bottom w:val="nil"/>
              <w:right w:val="nil"/>
              <w:between w:val="nil"/>
            </w:pBdr>
            <w:spacing w:line="240" w:lineRule="auto"/>
            <w:ind w:left="720" w:hanging="720"/>
          </w:pPr>
        </w:pPrChange>
      </w:pPr>
      <w:del w:id="1897" w:author="Mathias Jönsson" w:date="2025-01-17T13:20:00Z" w16du:dateUtc="2025-01-17T02:20:00Z">
        <w:r w:rsidDel="003A7B96">
          <w:rPr>
            <w:sz w:val="24"/>
            <w:szCs w:val="24"/>
          </w:rPr>
          <w:br/>
          <w:delText xml:space="preserve">62. Yuan,Y., Seif,Y., Rychel,K., Yoo,R., Chauhan,S., Poudel,S., Al-bulushi,T., Palsson,B.O. and Sastry,A.V. (2022) Pan-Genome Analysis of Transcriptional Regulation in Six </w:delText>
        </w:r>
        <w:r w:rsidDel="003A7B96">
          <w:rPr>
            <w:i/>
            <w:sz w:val="24"/>
            <w:szCs w:val="24"/>
          </w:rPr>
          <w:delText>Salmonella enterica</w:delText>
        </w:r>
        <w:r w:rsidDel="003A7B96">
          <w:rPr>
            <w:sz w:val="24"/>
            <w:szCs w:val="24"/>
          </w:rPr>
          <w:delText xml:space="preserve"> Serovar Typhimurium Strains Reveals Their Different Regulatory Structures. </w:delText>
        </w:r>
        <w:r w:rsidDel="003A7B96">
          <w:rPr>
            <w:i/>
            <w:sz w:val="24"/>
            <w:szCs w:val="24"/>
          </w:rPr>
          <w:delText>mSystems</w:delText>
        </w:r>
        <w:r w:rsidDel="003A7B96">
          <w:rPr>
            <w:sz w:val="24"/>
            <w:szCs w:val="24"/>
          </w:rPr>
          <w:delText xml:space="preserve">, </w:delText>
        </w:r>
        <w:r w:rsidDel="003A7B96">
          <w:rPr>
            <w:b/>
            <w:sz w:val="24"/>
            <w:szCs w:val="24"/>
          </w:rPr>
          <w:delText>7</w:delText>
        </w:r>
        <w:r w:rsidDel="003A7B96">
          <w:rPr>
            <w:sz w:val="24"/>
            <w:szCs w:val="24"/>
          </w:rPr>
          <w:delText>, e00467-22.</w:delText>
        </w:r>
        <w:r w:rsidDel="003A7B96">
          <w:rPr>
            <w:sz w:val="24"/>
            <w:szCs w:val="24"/>
          </w:rPr>
          <w:br/>
          <w:delText>https://doi.org/10.1128/msystems.00467-22</w:delText>
        </w:r>
        <w:r w:rsidDel="003A7B96">
          <w:rPr>
            <w:sz w:val="24"/>
            <w:szCs w:val="24"/>
          </w:rPr>
          <w:br/>
        </w:r>
      </w:del>
    </w:p>
    <w:p w14:paraId="0000013C" w14:textId="115BA1CC" w:rsidR="00641530" w:rsidDel="003A7B96" w:rsidRDefault="00000000">
      <w:pPr>
        <w:widowControl w:val="0"/>
        <w:pBdr>
          <w:top w:val="nil"/>
          <w:left w:val="nil"/>
          <w:bottom w:val="nil"/>
          <w:right w:val="nil"/>
          <w:between w:val="nil"/>
        </w:pBdr>
        <w:spacing w:line="240" w:lineRule="auto"/>
        <w:rPr>
          <w:del w:id="1898" w:author="Mathias Jönsson" w:date="2025-01-17T13:20:00Z" w16du:dateUtc="2025-01-17T02:20:00Z"/>
          <w:sz w:val="24"/>
          <w:szCs w:val="24"/>
        </w:rPr>
        <w:pPrChange w:id="1899" w:author="Mathias Jönsson" w:date="2025-01-17T13:20:00Z" w16du:dateUtc="2025-01-17T02:20:00Z">
          <w:pPr>
            <w:widowControl w:val="0"/>
            <w:pBdr>
              <w:top w:val="nil"/>
              <w:left w:val="nil"/>
              <w:bottom w:val="nil"/>
              <w:right w:val="nil"/>
              <w:between w:val="nil"/>
            </w:pBdr>
            <w:spacing w:line="240" w:lineRule="auto"/>
            <w:ind w:left="720" w:hanging="720"/>
          </w:pPr>
        </w:pPrChange>
      </w:pPr>
      <w:del w:id="1900" w:author="Mathias Jönsson" w:date="2025-01-17T13:20:00Z" w16du:dateUtc="2025-01-17T02:20:00Z">
        <w:r w:rsidDel="003A7B96">
          <w:rPr>
            <w:sz w:val="24"/>
            <w:szCs w:val="24"/>
          </w:rPr>
          <w:br/>
          <w:delText xml:space="preserve">63. Chauhan,S.M., Poudel,S., Rychel,K., Lamoureux,C., Yoo,R., Al Bulushi,T., Yuan,Y., Palsson,B.O. and Sastry,A.V. (2021) Machine Learning Uncovers a Data-Driven Transcriptional Regulatory Network for the Crenarchaeal Thermoacidophile </w:delText>
        </w:r>
        <w:r w:rsidDel="003A7B96">
          <w:rPr>
            <w:i/>
            <w:sz w:val="24"/>
            <w:szCs w:val="24"/>
          </w:rPr>
          <w:delText>Sulfolobus acidocaldarius</w:delText>
        </w:r>
        <w:r w:rsidDel="003A7B96">
          <w:rPr>
            <w:sz w:val="24"/>
            <w:szCs w:val="24"/>
          </w:rPr>
          <w:delText xml:space="preserve">. </w:delText>
        </w:r>
        <w:r w:rsidDel="003A7B96">
          <w:rPr>
            <w:i/>
            <w:sz w:val="24"/>
            <w:szCs w:val="24"/>
          </w:rPr>
          <w:delText>Front. Microbiol.</w:delText>
        </w:r>
        <w:r w:rsidDel="003A7B96">
          <w:rPr>
            <w:sz w:val="24"/>
            <w:szCs w:val="24"/>
          </w:rPr>
          <w:delText xml:space="preserve">, </w:delText>
        </w:r>
        <w:r w:rsidDel="003A7B96">
          <w:rPr>
            <w:b/>
            <w:sz w:val="24"/>
            <w:szCs w:val="24"/>
          </w:rPr>
          <w:delText>12</w:delText>
        </w:r>
        <w:r w:rsidDel="003A7B96">
          <w:rPr>
            <w:sz w:val="24"/>
            <w:szCs w:val="24"/>
          </w:rPr>
          <w:delText>.</w:delText>
        </w:r>
        <w:r w:rsidDel="003A7B96">
          <w:rPr>
            <w:sz w:val="24"/>
            <w:szCs w:val="24"/>
          </w:rPr>
          <w:br/>
        </w:r>
      </w:del>
    </w:p>
    <w:p w14:paraId="0000013D" w14:textId="69CD12A4" w:rsidR="00641530" w:rsidDel="003A7B96" w:rsidRDefault="00000000">
      <w:pPr>
        <w:widowControl w:val="0"/>
        <w:pBdr>
          <w:top w:val="nil"/>
          <w:left w:val="nil"/>
          <w:bottom w:val="nil"/>
          <w:right w:val="nil"/>
          <w:between w:val="nil"/>
        </w:pBdr>
        <w:spacing w:line="240" w:lineRule="auto"/>
        <w:rPr>
          <w:del w:id="1901" w:author="Mathias Jönsson" w:date="2025-01-17T13:20:00Z" w16du:dateUtc="2025-01-17T02:20:00Z"/>
          <w:sz w:val="24"/>
          <w:szCs w:val="24"/>
        </w:rPr>
        <w:pPrChange w:id="1902" w:author="Mathias Jönsson" w:date="2025-01-17T13:20:00Z" w16du:dateUtc="2025-01-17T02:20:00Z">
          <w:pPr>
            <w:widowControl w:val="0"/>
            <w:pBdr>
              <w:top w:val="nil"/>
              <w:left w:val="nil"/>
              <w:bottom w:val="nil"/>
              <w:right w:val="nil"/>
              <w:between w:val="nil"/>
            </w:pBdr>
            <w:spacing w:line="240" w:lineRule="auto"/>
            <w:ind w:left="720" w:hanging="720"/>
          </w:pPr>
        </w:pPrChange>
      </w:pPr>
      <w:del w:id="1903" w:author="Mathias Jönsson" w:date="2025-01-17T13:20:00Z" w16du:dateUtc="2025-01-17T02:20:00Z">
        <w:r w:rsidDel="003A7B96">
          <w:rPr>
            <w:sz w:val="24"/>
            <w:szCs w:val="24"/>
          </w:rPr>
          <w:br/>
          <w:delText xml:space="preserve">64. Rajput,A., Tsunemoto,H., Sastry,A.V., Szubin,R., Rychel,K., Chauhan,S.M., Pogliano,J. and Palsson,B.O. (2022) Advanced transcriptomic analysis reveals the role of efflux pumps and media composition in antibiotic responses of </w:delText>
        </w:r>
        <w:r w:rsidDel="003A7B96">
          <w:rPr>
            <w:i/>
            <w:sz w:val="24"/>
            <w:szCs w:val="24"/>
          </w:rPr>
          <w:delText>Pseudomonas aeruginosa</w:delText>
        </w:r>
        <w:r w:rsidDel="003A7B96">
          <w:rPr>
            <w:sz w:val="24"/>
            <w:szCs w:val="24"/>
          </w:rPr>
          <w:delText xml:space="preserve">. </w:delText>
        </w:r>
        <w:r w:rsidDel="003A7B96">
          <w:rPr>
            <w:i/>
            <w:sz w:val="24"/>
            <w:szCs w:val="24"/>
          </w:rPr>
          <w:delText>Nucleic Acids Res.</w:delText>
        </w:r>
        <w:r w:rsidDel="003A7B96">
          <w:rPr>
            <w:sz w:val="24"/>
            <w:szCs w:val="24"/>
          </w:rPr>
          <w:delText xml:space="preserve">, </w:delText>
        </w:r>
        <w:r w:rsidDel="003A7B96">
          <w:rPr>
            <w:b/>
            <w:sz w:val="24"/>
            <w:szCs w:val="24"/>
          </w:rPr>
          <w:delText>50</w:delText>
        </w:r>
        <w:r w:rsidDel="003A7B96">
          <w:rPr>
            <w:sz w:val="24"/>
            <w:szCs w:val="24"/>
          </w:rPr>
          <w:delText>, 9675–9688.</w:delText>
        </w:r>
        <w:r w:rsidDel="003A7B96">
          <w:rPr>
            <w:sz w:val="24"/>
            <w:szCs w:val="24"/>
          </w:rPr>
          <w:br/>
          <w:delText>https://doi.org/10.1093/nar/gkac743</w:delText>
        </w:r>
        <w:r w:rsidDel="003A7B96">
          <w:rPr>
            <w:sz w:val="24"/>
            <w:szCs w:val="24"/>
          </w:rPr>
          <w:br/>
        </w:r>
      </w:del>
    </w:p>
    <w:p w14:paraId="0000013E" w14:textId="15F2F2A9" w:rsidR="00641530" w:rsidDel="003A7B96" w:rsidRDefault="00000000">
      <w:pPr>
        <w:widowControl w:val="0"/>
        <w:pBdr>
          <w:top w:val="nil"/>
          <w:left w:val="nil"/>
          <w:bottom w:val="nil"/>
          <w:right w:val="nil"/>
          <w:between w:val="nil"/>
        </w:pBdr>
        <w:spacing w:line="240" w:lineRule="auto"/>
        <w:rPr>
          <w:del w:id="1904" w:author="Mathias Jönsson" w:date="2025-01-17T13:20:00Z" w16du:dateUtc="2025-01-17T02:20:00Z"/>
          <w:sz w:val="24"/>
          <w:szCs w:val="24"/>
        </w:rPr>
        <w:pPrChange w:id="1905" w:author="Mathias Jönsson" w:date="2025-01-17T13:20:00Z" w16du:dateUtc="2025-01-17T02:20:00Z">
          <w:pPr>
            <w:widowControl w:val="0"/>
            <w:pBdr>
              <w:top w:val="nil"/>
              <w:left w:val="nil"/>
              <w:bottom w:val="nil"/>
              <w:right w:val="nil"/>
              <w:between w:val="nil"/>
            </w:pBdr>
            <w:spacing w:line="240" w:lineRule="auto"/>
            <w:ind w:left="720" w:hanging="720"/>
          </w:pPr>
        </w:pPrChange>
      </w:pPr>
      <w:del w:id="1906" w:author="Mathias Jönsson" w:date="2025-01-17T13:20:00Z" w16du:dateUtc="2025-01-17T02:20:00Z">
        <w:r w:rsidDel="003A7B96">
          <w:rPr>
            <w:sz w:val="24"/>
            <w:szCs w:val="24"/>
          </w:rPr>
          <w:br/>
          <w:delText xml:space="preserve">65. Medini,D., Donati,C., Tettelin,H., Masignani,V. and Rappuoli,R. (2005) The microbial pan-genome. </w:delText>
        </w:r>
        <w:r w:rsidDel="003A7B96">
          <w:rPr>
            <w:i/>
            <w:sz w:val="24"/>
            <w:szCs w:val="24"/>
          </w:rPr>
          <w:delText>Curr. Opin. Genet. Dev.</w:delText>
        </w:r>
        <w:r w:rsidDel="003A7B96">
          <w:rPr>
            <w:sz w:val="24"/>
            <w:szCs w:val="24"/>
          </w:rPr>
          <w:delText xml:space="preserve">, </w:delText>
        </w:r>
        <w:r w:rsidDel="003A7B96">
          <w:rPr>
            <w:b/>
            <w:sz w:val="24"/>
            <w:szCs w:val="24"/>
          </w:rPr>
          <w:delText>15</w:delText>
        </w:r>
        <w:r w:rsidDel="003A7B96">
          <w:rPr>
            <w:sz w:val="24"/>
            <w:szCs w:val="24"/>
          </w:rPr>
          <w:delText>, 589–594.</w:delText>
        </w:r>
        <w:r w:rsidDel="003A7B96">
          <w:rPr>
            <w:sz w:val="24"/>
            <w:szCs w:val="24"/>
          </w:rPr>
          <w:br/>
          <w:delText>https://doi.org/10.1016/j.gde.2005.09.006</w:delText>
        </w:r>
        <w:r w:rsidDel="003A7B96">
          <w:rPr>
            <w:sz w:val="24"/>
            <w:szCs w:val="24"/>
          </w:rPr>
          <w:br/>
        </w:r>
      </w:del>
    </w:p>
    <w:p w14:paraId="0000013F" w14:textId="5A1EAEAD" w:rsidR="00641530" w:rsidDel="003A7B96" w:rsidRDefault="00000000">
      <w:pPr>
        <w:widowControl w:val="0"/>
        <w:pBdr>
          <w:top w:val="nil"/>
          <w:left w:val="nil"/>
          <w:bottom w:val="nil"/>
          <w:right w:val="nil"/>
          <w:between w:val="nil"/>
        </w:pBdr>
        <w:spacing w:line="240" w:lineRule="auto"/>
        <w:rPr>
          <w:del w:id="1907" w:author="Mathias Jönsson" w:date="2025-01-17T13:20:00Z" w16du:dateUtc="2025-01-17T02:20:00Z"/>
          <w:sz w:val="24"/>
          <w:szCs w:val="24"/>
        </w:rPr>
        <w:pPrChange w:id="1908" w:author="Mathias Jönsson" w:date="2025-01-17T13:20:00Z" w16du:dateUtc="2025-01-17T02:20:00Z">
          <w:pPr>
            <w:widowControl w:val="0"/>
            <w:pBdr>
              <w:top w:val="nil"/>
              <w:left w:val="nil"/>
              <w:bottom w:val="nil"/>
              <w:right w:val="nil"/>
              <w:between w:val="nil"/>
            </w:pBdr>
            <w:spacing w:line="240" w:lineRule="auto"/>
            <w:ind w:left="720" w:hanging="720"/>
          </w:pPr>
        </w:pPrChange>
      </w:pPr>
      <w:del w:id="1909" w:author="Mathias Jönsson" w:date="2025-01-17T13:20:00Z" w16du:dateUtc="2025-01-17T02:20:00Z">
        <w:r w:rsidDel="003A7B96">
          <w:rPr>
            <w:sz w:val="24"/>
            <w:szCs w:val="24"/>
          </w:rPr>
          <w:br/>
          <w:delText xml:space="preserve">66. Vernikos,G., Medini,D., Riley,D.R. and Tettelin,H. (2015) Ten years of pan-genome analyses. </w:delText>
        </w:r>
        <w:r w:rsidDel="003A7B96">
          <w:rPr>
            <w:i/>
            <w:sz w:val="24"/>
            <w:szCs w:val="24"/>
          </w:rPr>
          <w:delText>Curr. Opin. Microbiol.</w:delText>
        </w:r>
        <w:r w:rsidDel="003A7B96">
          <w:rPr>
            <w:sz w:val="24"/>
            <w:szCs w:val="24"/>
          </w:rPr>
          <w:delText xml:space="preserve">, </w:delText>
        </w:r>
        <w:r w:rsidDel="003A7B96">
          <w:rPr>
            <w:b/>
            <w:sz w:val="24"/>
            <w:szCs w:val="24"/>
          </w:rPr>
          <w:delText>23</w:delText>
        </w:r>
        <w:r w:rsidDel="003A7B96">
          <w:rPr>
            <w:sz w:val="24"/>
            <w:szCs w:val="24"/>
          </w:rPr>
          <w:delText>, 148–154.</w:delText>
        </w:r>
        <w:r w:rsidDel="003A7B96">
          <w:rPr>
            <w:sz w:val="24"/>
            <w:szCs w:val="24"/>
          </w:rPr>
          <w:br/>
          <w:delText>https://doi.org/10.1016/j.mib.2014.11.016</w:delText>
        </w:r>
        <w:r w:rsidDel="003A7B96">
          <w:rPr>
            <w:sz w:val="24"/>
            <w:szCs w:val="24"/>
          </w:rPr>
          <w:br/>
        </w:r>
      </w:del>
    </w:p>
    <w:p w14:paraId="00000140" w14:textId="7953CEB1" w:rsidR="00641530" w:rsidDel="003A7B96" w:rsidRDefault="00000000">
      <w:pPr>
        <w:widowControl w:val="0"/>
        <w:pBdr>
          <w:top w:val="nil"/>
          <w:left w:val="nil"/>
          <w:bottom w:val="nil"/>
          <w:right w:val="nil"/>
          <w:between w:val="nil"/>
        </w:pBdr>
        <w:spacing w:line="240" w:lineRule="auto"/>
        <w:rPr>
          <w:del w:id="1910" w:author="Mathias Jönsson" w:date="2025-01-17T13:20:00Z" w16du:dateUtc="2025-01-17T02:20:00Z"/>
          <w:sz w:val="24"/>
          <w:szCs w:val="24"/>
        </w:rPr>
        <w:pPrChange w:id="1911" w:author="Mathias Jönsson" w:date="2025-01-17T13:20:00Z" w16du:dateUtc="2025-01-17T02:20:00Z">
          <w:pPr>
            <w:widowControl w:val="0"/>
            <w:pBdr>
              <w:top w:val="nil"/>
              <w:left w:val="nil"/>
              <w:bottom w:val="nil"/>
              <w:right w:val="nil"/>
              <w:between w:val="nil"/>
            </w:pBdr>
            <w:spacing w:line="240" w:lineRule="auto"/>
            <w:ind w:left="720" w:hanging="720"/>
          </w:pPr>
        </w:pPrChange>
      </w:pPr>
      <w:del w:id="1912" w:author="Mathias Jönsson" w:date="2025-01-17T13:20:00Z" w16du:dateUtc="2025-01-17T02:20:00Z">
        <w:r w:rsidDel="003A7B96">
          <w:rPr>
            <w:sz w:val="24"/>
            <w:szCs w:val="24"/>
          </w:rPr>
          <w:br/>
          <w:delText xml:space="preserve">67. Dalldorf,C., Rychel,K., Szubin,R., Hefner,Y., Patel,A., Zielinski,D.C. and Palsson,B.O. (2023) The hallmarks of a tradeoff in transcriptomes that balances stress and growth functions. </w:delText>
        </w:r>
        <w:r w:rsidDel="003A7B96">
          <w:rPr>
            <w:i/>
            <w:sz w:val="24"/>
            <w:szCs w:val="24"/>
          </w:rPr>
          <w:delText>Res. Sq.</w:delText>
        </w:r>
        <w:r w:rsidDel="003A7B96">
          <w:rPr>
            <w:sz w:val="24"/>
            <w:szCs w:val="24"/>
          </w:rPr>
          <w:delText>, 10.21203/rs.3.rs-2729651/v1.</w:delText>
        </w:r>
        <w:r w:rsidDel="003A7B96">
          <w:rPr>
            <w:sz w:val="24"/>
            <w:szCs w:val="24"/>
          </w:rPr>
          <w:br/>
          <w:delText>https://doi.org/10.21203/rs.3.rs-2729651/v1</w:delText>
        </w:r>
        <w:r w:rsidDel="003A7B96">
          <w:rPr>
            <w:sz w:val="24"/>
            <w:szCs w:val="24"/>
          </w:rPr>
          <w:br/>
        </w:r>
      </w:del>
    </w:p>
    <w:p w14:paraId="00000141" w14:textId="76708B72" w:rsidR="00641530" w:rsidDel="003A7B96" w:rsidRDefault="00000000">
      <w:pPr>
        <w:widowControl w:val="0"/>
        <w:pBdr>
          <w:top w:val="nil"/>
          <w:left w:val="nil"/>
          <w:bottom w:val="nil"/>
          <w:right w:val="nil"/>
          <w:between w:val="nil"/>
        </w:pBdr>
        <w:spacing w:line="240" w:lineRule="auto"/>
        <w:rPr>
          <w:del w:id="1913" w:author="Mathias Jönsson" w:date="2025-01-17T13:20:00Z" w16du:dateUtc="2025-01-17T02:20:00Z"/>
          <w:sz w:val="24"/>
          <w:szCs w:val="24"/>
        </w:rPr>
        <w:pPrChange w:id="1914" w:author="Mathias Jönsson" w:date="2025-01-17T13:20:00Z" w16du:dateUtc="2025-01-17T02:20:00Z">
          <w:pPr>
            <w:widowControl w:val="0"/>
            <w:pBdr>
              <w:top w:val="nil"/>
              <w:left w:val="nil"/>
              <w:bottom w:val="nil"/>
              <w:right w:val="nil"/>
              <w:between w:val="nil"/>
            </w:pBdr>
            <w:spacing w:line="240" w:lineRule="auto"/>
            <w:ind w:left="720" w:hanging="720"/>
          </w:pPr>
        </w:pPrChange>
      </w:pPr>
      <w:del w:id="1915" w:author="Mathias Jönsson" w:date="2025-01-17T13:20:00Z" w16du:dateUtc="2025-01-17T02:20:00Z">
        <w:r w:rsidDel="003A7B96">
          <w:rPr>
            <w:sz w:val="24"/>
            <w:szCs w:val="24"/>
          </w:rPr>
          <w:br/>
          <w:delText xml:space="preserve">68. Ahmed,Y., Rebets,Y., Tokovenko,B., Brötz,E. and Luzhetskyy,A. (2017) Identification of butenolide regulatory system controlling secondary metabolism in </w:delText>
        </w:r>
        <w:r w:rsidDel="003A7B96">
          <w:rPr>
            <w:i/>
            <w:sz w:val="24"/>
            <w:szCs w:val="24"/>
          </w:rPr>
          <w:delText>Streptomyces albus</w:delText>
        </w:r>
        <w:r w:rsidDel="003A7B96">
          <w:rPr>
            <w:sz w:val="24"/>
            <w:szCs w:val="24"/>
          </w:rPr>
          <w:delText xml:space="preserve"> J1074. </w:delText>
        </w:r>
        <w:r w:rsidDel="003A7B96">
          <w:rPr>
            <w:i/>
            <w:sz w:val="24"/>
            <w:szCs w:val="24"/>
          </w:rPr>
          <w:delText>Sci. Rep.</w:delText>
        </w:r>
        <w:r w:rsidDel="003A7B96">
          <w:rPr>
            <w:sz w:val="24"/>
            <w:szCs w:val="24"/>
          </w:rPr>
          <w:delText xml:space="preserve">, </w:delText>
        </w:r>
        <w:r w:rsidDel="003A7B96">
          <w:rPr>
            <w:b/>
            <w:sz w:val="24"/>
            <w:szCs w:val="24"/>
          </w:rPr>
          <w:delText>7</w:delText>
        </w:r>
        <w:r w:rsidDel="003A7B96">
          <w:rPr>
            <w:sz w:val="24"/>
            <w:szCs w:val="24"/>
          </w:rPr>
          <w:delText>, 9784.</w:delText>
        </w:r>
        <w:r w:rsidDel="003A7B96">
          <w:rPr>
            <w:sz w:val="24"/>
            <w:szCs w:val="24"/>
          </w:rPr>
          <w:br/>
          <w:delText>https://doi.org/10.1038/s41598-017-10316-y</w:delText>
        </w:r>
        <w:r w:rsidDel="003A7B96">
          <w:rPr>
            <w:sz w:val="24"/>
            <w:szCs w:val="24"/>
          </w:rPr>
          <w:br/>
        </w:r>
      </w:del>
    </w:p>
    <w:p w14:paraId="00000142" w14:textId="5FC4BD99" w:rsidR="00641530" w:rsidDel="003A7B96" w:rsidRDefault="00000000">
      <w:pPr>
        <w:widowControl w:val="0"/>
        <w:pBdr>
          <w:top w:val="nil"/>
          <w:left w:val="nil"/>
          <w:bottom w:val="nil"/>
          <w:right w:val="nil"/>
          <w:between w:val="nil"/>
        </w:pBdr>
        <w:spacing w:line="240" w:lineRule="auto"/>
        <w:rPr>
          <w:del w:id="1916" w:author="Mathias Jönsson" w:date="2025-01-17T13:20:00Z" w16du:dateUtc="2025-01-17T02:20:00Z"/>
          <w:sz w:val="24"/>
          <w:szCs w:val="24"/>
        </w:rPr>
        <w:pPrChange w:id="1917" w:author="Mathias Jönsson" w:date="2025-01-17T13:20:00Z" w16du:dateUtc="2025-01-17T02:20:00Z">
          <w:pPr>
            <w:widowControl w:val="0"/>
            <w:pBdr>
              <w:top w:val="nil"/>
              <w:left w:val="nil"/>
              <w:bottom w:val="nil"/>
              <w:right w:val="nil"/>
              <w:between w:val="nil"/>
            </w:pBdr>
            <w:spacing w:line="240" w:lineRule="auto"/>
            <w:ind w:left="720" w:hanging="720"/>
          </w:pPr>
        </w:pPrChange>
      </w:pPr>
      <w:del w:id="1918" w:author="Mathias Jönsson" w:date="2025-01-17T13:20:00Z" w16du:dateUtc="2025-01-17T02:20:00Z">
        <w:r w:rsidDel="003A7B96">
          <w:rPr>
            <w:sz w:val="24"/>
            <w:szCs w:val="24"/>
          </w:rPr>
          <w:br/>
          <w:delText xml:space="preserve">69. Kong,D., Wang,X., Nie,J. and Niu,G. (2019) Regulation of Antibiotic Production by Signaling Molecules in </w:delText>
        </w:r>
        <w:r w:rsidDel="003A7B96">
          <w:rPr>
            <w:i/>
            <w:sz w:val="24"/>
            <w:szCs w:val="24"/>
          </w:rPr>
          <w:delText>Streptomyces</w:delText>
        </w:r>
        <w:r w:rsidDel="003A7B96">
          <w:rPr>
            <w:sz w:val="24"/>
            <w:szCs w:val="24"/>
          </w:rPr>
          <w:delText xml:space="preserve">. </w:delText>
        </w:r>
        <w:r w:rsidDel="003A7B96">
          <w:rPr>
            <w:i/>
            <w:sz w:val="24"/>
            <w:szCs w:val="24"/>
          </w:rPr>
          <w:delText>Front. Microbiol.</w:delText>
        </w:r>
        <w:r w:rsidDel="003A7B96">
          <w:rPr>
            <w:sz w:val="24"/>
            <w:szCs w:val="24"/>
          </w:rPr>
          <w:delText xml:space="preserve">, </w:delText>
        </w:r>
        <w:r w:rsidDel="003A7B96">
          <w:rPr>
            <w:b/>
            <w:sz w:val="24"/>
            <w:szCs w:val="24"/>
          </w:rPr>
          <w:delText>10</w:delText>
        </w:r>
        <w:r w:rsidDel="003A7B96">
          <w:rPr>
            <w:sz w:val="24"/>
            <w:szCs w:val="24"/>
          </w:rPr>
          <w:delText>.</w:delText>
        </w:r>
        <w:r w:rsidDel="003A7B96">
          <w:rPr>
            <w:sz w:val="24"/>
            <w:szCs w:val="24"/>
          </w:rPr>
          <w:br/>
        </w:r>
      </w:del>
    </w:p>
    <w:p w14:paraId="00000143" w14:textId="7751C2D2" w:rsidR="00641530" w:rsidDel="003A7B96" w:rsidRDefault="00000000">
      <w:pPr>
        <w:widowControl w:val="0"/>
        <w:pBdr>
          <w:top w:val="nil"/>
          <w:left w:val="nil"/>
          <w:bottom w:val="nil"/>
          <w:right w:val="nil"/>
          <w:between w:val="nil"/>
        </w:pBdr>
        <w:spacing w:line="240" w:lineRule="auto"/>
        <w:rPr>
          <w:del w:id="1919" w:author="Mathias Jönsson" w:date="2025-01-17T13:20:00Z" w16du:dateUtc="2025-01-17T02:20:00Z"/>
          <w:sz w:val="24"/>
          <w:szCs w:val="24"/>
        </w:rPr>
        <w:pPrChange w:id="1920" w:author="Mathias Jönsson" w:date="2025-01-17T13:20:00Z" w16du:dateUtc="2025-01-17T02:20:00Z">
          <w:pPr>
            <w:widowControl w:val="0"/>
            <w:pBdr>
              <w:top w:val="nil"/>
              <w:left w:val="nil"/>
              <w:bottom w:val="nil"/>
              <w:right w:val="nil"/>
              <w:between w:val="nil"/>
            </w:pBdr>
            <w:spacing w:line="240" w:lineRule="auto"/>
            <w:ind w:left="720" w:hanging="720"/>
          </w:pPr>
        </w:pPrChange>
      </w:pPr>
      <w:del w:id="1921" w:author="Mathias Jönsson" w:date="2025-01-17T13:20:00Z" w16du:dateUtc="2025-01-17T02:20:00Z">
        <w:r w:rsidDel="003A7B96">
          <w:rPr>
            <w:sz w:val="24"/>
            <w:szCs w:val="24"/>
          </w:rPr>
          <w:br/>
          <w:delText xml:space="preserve">70. Louis,P. and Galinski,E.A. (1997) Characterization of genes for the biosynthesis of the compatible solute ectoine from </w:delText>
        </w:r>
        <w:r w:rsidDel="003A7B96">
          <w:rPr>
            <w:i/>
            <w:sz w:val="24"/>
            <w:szCs w:val="24"/>
          </w:rPr>
          <w:delText xml:space="preserve">Marinococcus halophilus </w:delText>
        </w:r>
        <w:r w:rsidDel="003A7B96">
          <w:rPr>
            <w:sz w:val="24"/>
            <w:szCs w:val="24"/>
          </w:rPr>
          <w:delText xml:space="preserve">and osmoregulated expression in Escherichia coli. </w:delText>
        </w:r>
        <w:r w:rsidDel="003A7B96">
          <w:rPr>
            <w:i/>
            <w:sz w:val="24"/>
            <w:szCs w:val="24"/>
          </w:rPr>
          <w:delText>Microbiology</w:delText>
        </w:r>
        <w:r w:rsidDel="003A7B96">
          <w:rPr>
            <w:sz w:val="24"/>
            <w:szCs w:val="24"/>
          </w:rPr>
          <w:delText xml:space="preserve">, </w:delText>
        </w:r>
        <w:r w:rsidDel="003A7B96">
          <w:rPr>
            <w:b/>
            <w:sz w:val="24"/>
            <w:szCs w:val="24"/>
          </w:rPr>
          <w:delText>143</w:delText>
        </w:r>
        <w:r w:rsidDel="003A7B96">
          <w:rPr>
            <w:sz w:val="24"/>
            <w:szCs w:val="24"/>
          </w:rPr>
          <w:delText>, 1141–1149.</w:delText>
        </w:r>
        <w:r w:rsidDel="003A7B96">
          <w:rPr>
            <w:sz w:val="24"/>
            <w:szCs w:val="24"/>
          </w:rPr>
          <w:br/>
          <w:delText>https://doi.org/10.1099/00221287-143-4-1141</w:delText>
        </w:r>
        <w:r w:rsidDel="003A7B96">
          <w:rPr>
            <w:sz w:val="24"/>
            <w:szCs w:val="24"/>
          </w:rPr>
          <w:br/>
        </w:r>
      </w:del>
    </w:p>
    <w:customXmlDelRangeStart w:id="1922" w:author="Mathias Jönsson" w:date="2025-01-17T13:20:00Z"/>
    <w:sdt>
      <w:sdtPr>
        <w:tag w:val="goog_rdk_157"/>
        <w:id w:val="-1274005267"/>
      </w:sdtPr>
      <w:sdtContent>
        <w:customXmlDelRangeEnd w:id="1922"/>
        <w:p w14:paraId="00000144" w14:textId="7F37B5AF" w:rsidR="00641530" w:rsidRDefault="00000000">
          <w:pPr>
            <w:widowControl w:val="0"/>
            <w:pBdr>
              <w:top w:val="nil"/>
              <w:left w:val="nil"/>
              <w:bottom w:val="nil"/>
              <w:right w:val="nil"/>
              <w:between w:val="nil"/>
            </w:pBdr>
            <w:spacing w:line="240" w:lineRule="auto"/>
            <w:rPr>
              <w:del w:id="1923" w:author="Mathias Jönsson" w:date="2024-11-20T02:49:00Z"/>
              <w:sz w:val="24"/>
              <w:szCs w:val="24"/>
            </w:rPr>
            <w:pPrChange w:id="1924" w:author="Mathias Jönsson" w:date="2025-01-17T13:20:00Z" w16du:dateUtc="2025-01-17T02:20:00Z">
              <w:pPr>
                <w:widowControl w:val="0"/>
                <w:pBdr>
                  <w:top w:val="nil"/>
                  <w:left w:val="nil"/>
                  <w:bottom w:val="nil"/>
                  <w:right w:val="nil"/>
                  <w:between w:val="nil"/>
                </w:pBdr>
                <w:spacing w:line="240" w:lineRule="auto"/>
                <w:ind w:left="720" w:hanging="720"/>
              </w:pPr>
            </w:pPrChange>
          </w:pPr>
          <w:del w:id="1925" w:author="Mathias Jönsson" w:date="2025-01-17T13:20:00Z" w16du:dateUtc="2025-01-17T02:20:00Z">
            <w:r w:rsidDel="003A7B96">
              <w:rPr>
                <w:sz w:val="24"/>
                <w:szCs w:val="24"/>
              </w:rPr>
              <w:br/>
              <w:delText>71. Kuhlmann,A.U. and Bremer,E. (2002) Osmotically Regulated Synthesis of the Compatible Solute Ectoine in</w:delText>
            </w:r>
            <w:r w:rsidDel="003A7B96">
              <w:rPr>
                <w:i/>
                <w:sz w:val="24"/>
                <w:szCs w:val="24"/>
              </w:rPr>
              <w:delText xml:space="preserve"> Bacillus pasteurii</w:delText>
            </w:r>
            <w:r w:rsidDel="003A7B96">
              <w:rPr>
                <w:sz w:val="24"/>
                <w:szCs w:val="24"/>
              </w:rPr>
              <w:delText xml:space="preserve"> and Related</w:delText>
            </w:r>
            <w:r w:rsidDel="003A7B96">
              <w:rPr>
                <w:i/>
                <w:sz w:val="24"/>
                <w:szCs w:val="24"/>
              </w:rPr>
              <w:delText xml:space="preserve"> Bacillus </w:delText>
            </w:r>
            <w:r w:rsidDel="003A7B96">
              <w:rPr>
                <w:sz w:val="24"/>
                <w:szCs w:val="24"/>
              </w:rPr>
              <w:delText xml:space="preserve">spp. </w:delText>
            </w:r>
            <w:r w:rsidDel="003A7B96">
              <w:rPr>
                <w:i/>
                <w:sz w:val="24"/>
                <w:szCs w:val="24"/>
              </w:rPr>
              <w:delText>Appl. Environ. Microbiol.</w:delText>
            </w:r>
            <w:r w:rsidDel="003A7B96">
              <w:rPr>
                <w:sz w:val="24"/>
                <w:szCs w:val="24"/>
              </w:rPr>
              <w:delText xml:space="preserve">, </w:delText>
            </w:r>
            <w:r w:rsidDel="003A7B96">
              <w:rPr>
                <w:b/>
                <w:sz w:val="24"/>
                <w:szCs w:val="24"/>
              </w:rPr>
              <w:delText>68</w:delText>
            </w:r>
            <w:r w:rsidDel="003A7B96">
              <w:rPr>
                <w:sz w:val="24"/>
                <w:szCs w:val="24"/>
              </w:rPr>
              <w:delText>, 772–783.</w:delText>
            </w:r>
            <w:r w:rsidDel="003A7B96">
              <w:rPr>
                <w:sz w:val="24"/>
                <w:szCs w:val="24"/>
              </w:rPr>
              <w:br/>
              <w:delText>https://doi.org/10.1128/AEM.68.2.772-783.2002</w:delText>
            </w:r>
            <w:r w:rsidDel="003A7B96">
              <w:rPr>
                <w:sz w:val="24"/>
                <w:szCs w:val="24"/>
              </w:rPr>
              <w:br/>
            </w:r>
          </w:del>
          <w:customXmlDelRangeStart w:id="1926" w:author="Mathias Jönsson" w:date="2025-01-17T13:20:00Z"/>
          <w:sdt>
            <w:sdtPr>
              <w:tag w:val="goog_rdk_156"/>
              <w:id w:val="-74282074"/>
            </w:sdtPr>
            <w:sdtContent>
              <w:customXmlDelRangeEnd w:id="1926"/>
              <w:customXmlDelRangeStart w:id="1927" w:author="Mathias Jönsson" w:date="2025-01-17T13:20:00Z"/>
            </w:sdtContent>
          </w:sdt>
          <w:customXmlDelRangeEnd w:id="1927"/>
        </w:p>
        <w:customXmlDelRangeStart w:id="1928" w:author="Mathias Jönsson" w:date="2025-01-17T13:20:00Z"/>
      </w:sdtContent>
    </w:sdt>
    <w:customXmlDelRangeEnd w:id="1928"/>
    <w:customXmlDelRangeStart w:id="1929" w:author="Mathias Jönsson" w:date="2025-01-17T13:20:00Z"/>
    <w:sdt>
      <w:sdtPr>
        <w:tag w:val="goog_rdk_161"/>
        <w:id w:val="27930376"/>
      </w:sdtPr>
      <w:sdtContent>
        <w:customXmlDelRangeEnd w:id="1929"/>
        <w:p w14:paraId="00000145" w14:textId="44E424F0" w:rsidR="00641530" w:rsidRDefault="00000000">
          <w:pPr>
            <w:widowControl w:val="0"/>
            <w:pBdr>
              <w:top w:val="nil"/>
              <w:left w:val="nil"/>
              <w:bottom w:val="nil"/>
              <w:right w:val="nil"/>
              <w:between w:val="nil"/>
            </w:pBdr>
            <w:spacing w:line="240" w:lineRule="auto"/>
            <w:rPr>
              <w:del w:id="1930" w:author="Mathias Jönsson" w:date="2024-11-22T00:42:00Z"/>
              <w:sz w:val="24"/>
              <w:szCs w:val="24"/>
            </w:rPr>
            <w:pPrChange w:id="1931" w:author="Mathias Jönsson" w:date="2025-01-17T13:20:00Z" w16du:dateUtc="2025-01-17T02:20:00Z">
              <w:pPr>
                <w:widowControl w:val="0"/>
                <w:pBdr>
                  <w:top w:val="nil"/>
                  <w:left w:val="nil"/>
                  <w:bottom w:val="nil"/>
                  <w:right w:val="nil"/>
                  <w:between w:val="nil"/>
                </w:pBdr>
                <w:spacing w:line="240" w:lineRule="auto"/>
                <w:ind w:left="720" w:hanging="720"/>
              </w:pPr>
            </w:pPrChange>
          </w:pPr>
          <w:customXmlDelRangeStart w:id="1932" w:author="Mathias Jönsson" w:date="2025-01-17T13:20:00Z"/>
          <w:sdt>
            <w:sdtPr>
              <w:tag w:val="goog_rdk_158"/>
              <w:id w:val="980731778"/>
            </w:sdtPr>
            <w:sdtContent>
              <w:customXmlDelRangeEnd w:id="1932"/>
              <w:del w:id="1933" w:author="Mathias Jönsson" w:date="2024-11-20T02:49:00Z">
                <w:r>
                  <w:rPr>
                    <w:sz w:val="24"/>
                    <w:szCs w:val="24"/>
                  </w:rPr>
                  <w:br/>
                </w:r>
              </w:del>
              <w:customXmlDelRangeStart w:id="1934" w:author="Mathias Jönsson" w:date="2025-01-17T13:20:00Z"/>
            </w:sdtContent>
          </w:sdt>
          <w:customXmlDelRangeEnd w:id="1934"/>
          <w:customXmlDelRangeStart w:id="1935" w:author="Mathias Jönsson" w:date="2025-01-17T13:20:00Z"/>
          <w:sdt>
            <w:sdtPr>
              <w:tag w:val="goog_rdk_159"/>
              <w:id w:val="599464745"/>
            </w:sdtPr>
            <w:sdtContent>
              <w:customXmlDelRangeEnd w:id="1935"/>
              <w:del w:id="1936" w:author="Mathias Jönsson" w:date="2024-11-20T02:49:00Z">
                <w:r>
                  <w:rPr>
                    <w:sz w:val="24"/>
                    <w:szCs w:val="24"/>
                  </w:rPr>
                  <w:delText xml:space="preserve">72. Alper,H., Fischer,C., Nevoigt,E. and Stephanopoulos,G. (2005) Tuning genetic control through promoter engineering. </w:delText>
                </w:r>
                <w:r>
                  <w:rPr>
                    <w:i/>
                    <w:sz w:val="24"/>
                    <w:szCs w:val="24"/>
                  </w:rPr>
                  <w:delText>Proc. Natl. Acad. Sci.</w:delText>
                </w:r>
                <w:r>
                  <w:rPr>
                    <w:sz w:val="24"/>
                    <w:szCs w:val="24"/>
                  </w:rPr>
                  <w:delText xml:space="preserve">, </w:delText>
                </w:r>
                <w:r>
                  <w:rPr>
                    <w:b/>
                    <w:sz w:val="24"/>
                    <w:szCs w:val="24"/>
                  </w:rPr>
                  <w:delText>102</w:delText>
                </w:r>
                <w:r>
                  <w:rPr>
                    <w:sz w:val="24"/>
                    <w:szCs w:val="24"/>
                  </w:rPr>
                  <w:delText>, 12678–12683.</w:delText>
                </w:r>
                <w:r>
                  <w:rPr>
                    <w:sz w:val="24"/>
                    <w:szCs w:val="24"/>
                  </w:rPr>
                  <w:br/>
                  <w:delText>https://doi.org/10.1073/pnas.0504604102</w:delText>
                </w:r>
              </w:del>
              <w:customXmlDelRangeStart w:id="1937" w:author="Mathias Jönsson" w:date="2025-01-17T13:20:00Z"/>
            </w:sdtContent>
          </w:sdt>
          <w:customXmlDelRangeEnd w:id="1937"/>
          <w:del w:id="1938" w:author="Mathias Jönsson" w:date="2025-01-17T13:20:00Z" w16du:dateUtc="2025-01-17T02:20:00Z">
            <w:r w:rsidDel="003A7B96">
              <w:rPr>
                <w:sz w:val="24"/>
                <w:szCs w:val="24"/>
              </w:rPr>
              <w:br/>
            </w:r>
          </w:del>
          <w:customXmlDelRangeStart w:id="1939" w:author="Mathias Jönsson" w:date="2025-01-17T13:20:00Z"/>
          <w:sdt>
            <w:sdtPr>
              <w:tag w:val="goog_rdk_160"/>
              <w:id w:val="901334123"/>
            </w:sdtPr>
            <w:sdtContent>
              <w:customXmlDelRangeEnd w:id="1939"/>
              <w:customXmlDelRangeStart w:id="1940" w:author="Mathias Jönsson" w:date="2025-01-17T13:20:00Z"/>
            </w:sdtContent>
          </w:sdt>
          <w:customXmlDelRangeEnd w:id="1940"/>
        </w:p>
        <w:customXmlDelRangeStart w:id="1941" w:author="Mathias Jönsson" w:date="2025-01-17T13:20:00Z"/>
      </w:sdtContent>
    </w:sdt>
    <w:customXmlDelRangeEnd w:id="1941"/>
    <w:p w14:paraId="00000146" w14:textId="02007EE5" w:rsidR="00641530" w:rsidDel="003A7B96" w:rsidRDefault="00000000">
      <w:pPr>
        <w:widowControl w:val="0"/>
        <w:pBdr>
          <w:top w:val="nil"/>
          <w:left w:val="nil"/>
          <w:bottom w:val="nil"/>
          <w:right w:val="nil"/>
          <w:between w:val="nil"/>
        </w:pBdr>
        <w:spacing w:line="240" w:lineRule="auto"/>
        <w:rPr>
          <w:del w:id="1942" w:author="Mathias Jönsson" w:date="2025-01-17T13:20:00Z" w16du:dateUtc="2025-01-17T02:20:00Z"/>
          <w:sz w:val="24"/>
          <w:szCs w:val="24"/>
        </w:rPr>
        <w:pPrChange w:id="1943" w:author="Mathias Jönsson" w:date="2025-01-17T13:20:00Z" w16du:dateUtc="2025-01-17T02:20:00Z">
          <w:pPr>
            <w:widowControl w:val="0"/>
            <w:pBdr>
              <w:top w:val="nil"/>
              <w:left w:val="nil"/>
              <w:bottom w:val="nil"/>
              <w:right w:val="nil"/>
              <w:between w:val="nil"/>
            </w:pBdr>
            <w:spacing w:line="240" w:lineRule="auto"/>
            <w:ind w:left="720" w:hanging="720"/>
          </w:pPr>
        </w:pPrChange>
      </w:pPr>
      <w:del w:id="1944" w:author="Mathias Jönsson" w:date="2025-01-17T13:20:00Z" w16du:dateUtc="2025-01-17T02:20:00Z">
        <w:r w:rsidDel="003A7B96">
          <w:rPr>
            <w:sz w:val="24"/>
            <w:szCs w:val="24"/>
          </w:rPr>
          <w:br/>
          <w:delText>7</w:delText>
        </w:r>
      </w:del>
      <w:customXmlDelRangeStart w:id="1945" w:author="Mathias Jönsson" w:date="2025-01-17T13:20:00Z"/>
      <w:sdt>
        <w:sdtPr>
          <w:tag w:val="goog_rdk_162"/>
          <w:id w:val="-2072952081"/>
        </w:sdtPr>
        <w:sdtContent>
          <w:customXmlDelRangeEnd w:id="1945"/>
          <w:customXmlDelRangeStart w:id="1946" w:author="Mathias Jönsson" w:date="2025-01-17T13:20:00Z"/>
        </w:sdtContent>
      </w:sdt>
      <w:customXmlDelRangeEnd w:id="1946"/>
      <w:customXmlDelRangeStart w:id="1947" w:author="Mathias Jönsson" w:date="2025-01-17T13:20:00Z"/>
      <w:sdt>
        <w:sdtPr>
          <w:tag w:val="goog_rdk_163"/>
          <w:id w:val="344989819"/>
        </w:sdtPr>
        <w:sdtContent>
          <w:customXmlDelRangeEnd w:id="1947"/>
          <w:del w:id="1948" w:author="Mathias Jönsson" w:date="2024-11-20T02:49:00Z">
            <w:r>
              <w:rPr>
                <w:sz w:val="24"/>
                <w:szCs w:val="24"/>
              </w:rPr>
              <w:delText>3</w:delText>
            </w:r>
          </w:del>
          <w:customXmlDelRangeStart w:id="1949" w:author="Mathias Jönsson" w:date="2025-01-17T13:20:00Z"/>
        </w:sdtContent>
      </w:sdt>
      <w:customXmlDelRangeEnd w:id="1949"/>
      <w:del w:id="1950" w:author="Mathias Jönsson" w:date="2025-01-17T13:20:00Z" w16du:dateUtc="2025-01-17T02:20:00Z">
        <w:r w:rsidDel="003A7B96">
          <w:rPr>
            <w:sz w:val="24"/>
            <w:szCs w:val="24"/>
          </w:rPr>
          <w:delText xml:space="preserve">. Crosa,J.H. and Walsh,C.T. (2002) Genetics and Assembly Line Enzymology of Siderophore Biosynthesis in Bacteria. </w:delText>
        </w:r>
        <w:r w:rsidDel="003A7B96">
          <w:rPr>
            <w:i/>
            <w:sz w:val="24"/>
            <w:szCs w:val="24"/>
          </w:rPr>
          <w:delText>Microbiol. Mol. Biol. Rev.</w:delText>
        </w:r>
        <w:r w:rsidDel="003A7B96">
          <w:rPr>
            <w:sz w:val="24"/>
            <w:szCs w:val="24"/>
          </w:rPr>
          <w:delText xml:space="preserve">, </w:delText>
        </w:r>
        <w:r w:rsidDel="003A7B96">
          <w:rPr>
            <w:b/>
            <w:sz w:val="24"/>
            <w:szCs w:val="24"/>
          </w:rPr>
          <w:delText>66</w:delText>
        </w:r>
        <w:r w:rsidDel="003A7B96">
          <w:rPr>
            <w:sz w:val="24"/>
            <w:szCs w:val="24"/>
          </w:rPr>
          <w:delText>, 223–249.</w:delText>
        </w:r>
        <w:r w:rsidDel="003A7B96">
          <w:rPr>
            <w:sz w:val="24"/>
            <w:szCs w:val="24"/>
          </w:rPr>
          <w:br/>
          <w:delText>https://doi.org/10.1128/mmbr.66.2.223-249.2002</w:delText>
        </w:r>
        <w:r w:rsidDel="003A7B96">
          <w:rPr>
            <w:sz w:val="24"/>
            <w:szCs w:val="24"/>
          </w:rPr>
          <w:br/>
        </w:r>
      </w:del>
    </w:p>
    <w:p w14:paraId="00000147" w14:textId="4559D550" w:rsidR="00641530" w:rsidDel="003A7B96" w:rsidRDefault="00000000">
      <w:pPr>
        <w:widowControl w:val="0"/>
        <w:pBdr>
          <w:top w:val="nil"/>
          <w:left w:val="nil"/>
          <w:bottom w:val="nil"/>
          <w:right w:val="nil"/>
          <w:between w:val="nil"/>
        </w:pBdr>
        <w:spacing w:line="240" w:lineRule="auto"/>
        <w:rPr>
          <w:del w:id="1951" w:author="Mathias Jönsson" w:date="2025-01-17T13:20:00Z" w16du:dateUtc="2025-01-17T02:20:00Z"/>
          <w:sz w:val="24"/>
          <w:szCs w:val="24"/>
        </w:rPr>
        <w:pPrChange w:id="1952" w:author="Mathias Jönsson" w:date="2025-01-17T13:20:00Z" w16du:dateUtc="2025-01-17T02:20:00Z">
          <w:pPr>
            <w:widowControl w:val="0"/>
            <w:pBdr>
              <w:top w:val="nil"/>
              <w:left w:val="nil"/>
              <w:bottom w:val="nil"/>
              <w:right w:val="nil"/>
              <w:between w:val="nil"/>
            </w:pBdr>
            <w:spacing w:line="240" w:lineRule="auto"/>
            <w:ind w:left="720" w:hanging="720"/>
          </w:pPr>
        </w:pPrChange>
      </w:pPr>
      <w:del w:id="1953" w:author="Mathias Jönsson" w:date="2025-01-17T13:20:00Z" w16du:dateUtc="2025-01-17T02:20:00Z">
        <w:r w:rsidDel="003A7B96">
          <w:rPr>
            <w:sz w:val="24"/>
            <w:szCs w:val="24"/>
          </w:rPr>
          <w:br/>
          <w:delText>7</w:delText>
        </w:r>
      </w:del>
      <w:customXmlDelRangeStart w:id="1954" w:author="Mathias Jönsson" w:date="2025-01-17T13:20:00Z"/>
      <w:sdt>
        <w:sdtPr>
          <w:tag w:val="goog_rdk_164"/>
          <w:id w:val="1851908231"/>
        </w:sdtPr>
        <w:sdtContent>
          <w:customXmlDelRangeEnd w:id="1954"/>
          <w:customXmlDelRangeStart w:id="1955" w:author="Mathias Jönsson" w:date="2025-01-17T13:20:00Z"/>
        </w:sdtContent>
      </w:sdt>
      <w:customXmlDelRangeEnd w:id="1955"/>
      <w:customXmlDelRangeStart w:id="1956" w:author="Mathias Jönsson" w:date="2025-01-17T13:20:00Z"/>
      <w:sdt>
        <w:sdtPr>
          <w:tag w:val="goog_rdk_165"/>
          <w:id w:val="265813995"/>
        </w:sdtPr>
        <w:sdtContent>
          <w:customXmlDelRangeEnd w:id="1956"/>
          <w:del w:id="1957" w:author="Mathias Jönsson" w:date="2024-11-20T02:49:00Z">
            <w:r>
              <w:rPr>
                <w:sz w:val="24"/>
                <w:szCs w:val="24"/>
              </w:rPr>
              <w:delText>4</w:delText>
            </w:r>
          </w:del>
          <w:customXmlDelRangeStart w:id="1958" w:author="Mathias Jönsson" w:date="2025-01-17T13:20:00Z"/>
        </w:sdtContent>
      </w:sdt>
      <w:customXmlDelRangeEnd w:id="1958"/>
      <w:del w:id="1959" w:author="Mathias Jönsson" w:date="2025-01-17T13:20:00Z" w16du:dateUtc="2025-01-17T02:20:00Z">
        <w:r w:rsidDel="003A7B96">
          <w:rPr>
            <w:sz w:val="24"/>
            <w:szCs w:val="24"/>
          </w:rPr>
          <w:delText xml:space="preserve">. Ehmann,D.E., Shaw-Reid,C.A., Losey,H.C. and Walsh,C.T. (2000) The EntF and EntE adenylation domains of </w:delText>
        </w:r>
        <w:r w:rsidDel="003A7B96">
          <w:rPr>
            <w:i/>
            <w:sz w:val="24"/>
            <w:szCs w:val="24"/>
          </w:rPr>
          <w:delText xml:space="preserve">Escherichia coli </w:delText>
        </w:r>
        <w:r w:rsidDel="003A7B96">
          <w:rPr>
            <w:sz w:val="24"/>
            <w:szCs w:val="24"/>
          </w:rPr>
          <w:delText xml:space="preserve">enterobactin synthetase: Sequestration and selectivity in acyl-AMP transfers to thiolation domain cosubstrates. </w:delText>
        </w:r>
        <w:r w:rsidDel="003A7B96">
          <w:rPr>
            <w:i/>
            <w:sz w:val="24"/>
            <w:szCs w:val="24"/>
          </w:rPr>
          <w:delText>Proc. Natl. Acad. Sci.</w:delText>
        </w:r>
        <w:r w:rsidDel="003A7B96">
          <w:rPr>
            <w:sz w:val="24"/>
            <w:szCs w:val="24"/>
          </w:rPr>
          <w:delText xml:space="preserve">, </w:delText>
        </w:r>
        <w:r w:rsidDel="003A7B96">
          <w:rPr>
            <w:b/>
            <w:sz w:val="24"/>
            <w:szCs w:val="24"/>
          </w:rPr>
          <w:delText>97</w:delText>
        </w:r>
        <w:r w:rsidDel="003A7B96">
          <w:rPr>
            <w:sz w:val="24"/>
            <w:szCs w:val="24"/>
          </w:rPr>
          <w:delText>, 2509–2514.</w:delText>
        </w:r>
        <w:r w:rsidDel="003A7B96">
          <w:rPr>
            <w:sz w:val="24"/>
            <w:szCs w:val="24"/>
          </w:rPr>
          <w:br/>
          <w:delText>https://doi.org/10.1073/pnas.040572897</w:delText>
        </w:r>
        <w:r w:rsidDel="003A7B96">
          <w:rPr>
            <w:sz w:val="24"/>
            <w:szCs w:val="24"/>
          </w:rPr>
          <w:br/>
        </w:r>
      </w:del>
    </w:p>
    <w:customXmlDelRangeStart w:id="1960" w:author="Mathias Jönsson" w:date="2025-01-17T13:20:00Z"/>
    <w:sdt>
      <w:sdtPr>
        <w:tag w:val="goog_rdk_170"/>
        <w:id w:val="-790129094"/>
      </w:sdtPr>
      <w:sdtContent>
        <w:customXmlDelRangeEnd w:id="1960"/>
        <w:p w14:paraId="0000014A" w14:textId="130730CC" w:rsidR="00641530" w:rsidRPr="00641530" w:rsidRDefault="00000000">
          <w:pPr>
            <w:widowControl w:val="0"/>
            <w:pBdr>
              <w:top w:val="nil"/>
              <w:left w:val="nil"/>
              <w:bottom w:val="nil"/>
              <w:right w:val="nil"/>
              <w:between w:val="nil"/>
            </w:pBdr>
            <w:spacing w:line="240" w:lineRule="auto"/>
            <w:rPr>
              <w:del w:id="1961" w:author="Mathias Jönsson" w:date="2024-11-20T02:49:00Z"/>
              <w:rPrChange w:id="1962" w:author="Mathias Jönsson" w:date="2024-11-20T02:49:00Z">
                <w:rPr>
                  <w:del w:id="1963" w:author="Mathias Jönsson" w:date="2024-11-20T02:49:00Z"/>
                  <w:sz w:val="24"/>
                  <w:szCs w:val="24"/>
                </w:rPr>
              </w:rPrChange>
            </w:rPr>
            <w:pPrChange w:id="1964" w:author="Mathias Jönsson" w:date="2025-01-17T13:20:00Z" w16du:dateUtc="2025-01-17T02:20:00Z">
              <w:pPr>
                <w:widowControl w:val="0"/>
                <w:pBdr>
                  <w:top w:val="nil"/>
                  <w:left w:val="nil"/>
                  <w:bottom w:val="nil"/>
                  <w:right w:val="nil"/>
                  <w:between w:val="nil"/>
                </w:pBdr>
                <w:spacing w:line="240" w:lineRule="auto"/>
                <w:ind w:left="720" w:hanging="720"/>
              </w:pPr>
            </w:pPrChange>
          </w:pPr>
          <w:del w:id="1965" w:author="Mathias Jönsson" w:date="2025-01-17T13:20:00Z" w16du:dateUtc="2025-01-17T02:20:00Z">
            <w:r w:rsidDel="003A7B96">
              <w:rPr>
                <w:sz w:val="24"/>
                <w:szCs w:val="24"/>
              </w:rPr>
              <w:br/>
              <w:delText>7</w:delText>
            </w:r>
          </w:del>
          <w:customXmlDelRangeStart w:id="1966" w:author="Mathias Jönsson" w:date="2025-01-17T13:20:00Z"/>
          <w:sdt>
            <w:sdtPr>
              <w:tag w:val="goog_rdk_166"/>
              <w:id w:val="1479963809"/>
            </w:sdtPr>
            <w:sdtContent>
              <w:customXmlDelRangeEnd w:id="1966"/>
              <w:customXmlDelRangeStart w:id="1967" w:author="Mathias Jönsson" w:date="2025-01-17T13:20:00Z"/>
            </w:sdtContent>
          </w:sdt>
          <w:customXmlDelRangeEnd w:id="1967"/>
          <w:customXmlDelRangeStart w:id="1968" w:author="Mathias Jönsson" w:date="2025-01-17T13:20:00Z"/>
          <w:sdt>
            <w:sdtPr>
              <w:tag w:val="goog_rdk_167"/>
              <w:id w:val="-1940674894"/>
            </w:sdtPr>
            <w:sdtContent>
              <w:customXmlDelRangeEnd w:id="1968"/>
              <w:del w:id="1969" w:author="Mathias Jönsson" w:date="2024-11-20T02:49:00Z">
                <w:r>
                  <w:rPr>
                    <w:sz w:val="24"/>
                    <w:szCs w:val="24"/>
                  </w:rPr>
                  <w:delText>5</w:delText>
                </w:r>
              </w:del>
              <w:customXmlDelRangeStart w:id="1970" w:author="Mathias Jönsson" w:date="2025-01-17T13:20:00Z"/>
            </w:sdtContent>
          </w:sdt>
          <w:customXmlDelRangeEnd w:id="1970"/>
          <w:del w:id="1971" w:author="Mathias Jönsson" w:date="2025-01-17T13:20:00Z" w16du:dateUtc="2025-01-17T02:20:00Z">
            <w:r w:rsidDel="003A7B96">
              <w:rPr>
                <w:sz w:val="24"/>
                <w:szCs w:val="24"/>
              </w:rPr>
              <w:delText xml:space="preserve">. Gehring,A.M., Mori,I. and Walsh,C.T. (1998) Reconstitution and Characterization of the </w:delText>
            </w:r>
            <w:r w:rsidDel="003A7B96">
              <w:rPr>
                <w:i/>
                <w:sz w:val="24"/>
                <w:szCs w:val="24"/>
              </w:rPr>
              <w:delText>Escherichia coli</w:delText>
            </w:r>
            <w:r w:rsidDel="003A7B96">
              <w:rPr>
                <w:sz w:val="24"/>
                <w:szCs w:val="24"/>
              </w:rPr>
              <w:delText xml:space="preserve"> Enterobactin Synthetase from EntB, EntE, and EntF. </w:delText>
            </w:r>
            <w:r w:rsidDel="003A7B96">
              <w:rPr>
                <w:i/>
                <w:sz w:val="24"/>
                <w:szCs w:val="24"/>
              </w:rPr>
              <w:delText>Biochemistry</w:delText>
            </w:r>
            <w:r w:rsidDel="003A7B96">
              <w:rPr>
                <w:sz w:val="24"/>
                <w:szCs w:val="24"/>
              </w:rPr>
              <w:delText xml:space="preserve">, </w:delText>
            </w:r>
            <w:r w:rsidDel="003A7B96">
              <w:rPr>
                <w:b/>
                <w:sz w:val="24"/>
                <w:szCs w:val="24"/>
              </w:rPr>
              <w:delText>37</w:delText>
            </w:r>
            <w:r w:rsidDel="003A7B96">
              <w:rPr>
                <w:sz w:val="24"/>
                <w:szCs w:val="24"/>
              </w:rPr>
              <w:delText>, 2648–2659.</w:delText>
            </w:r>
            <w:r w:rsidDel="003A7B96">
              <w:rPr>
                <w:sz w:val="24"/>
                <w:szCs w:val="24"/>
              </w:rPr>
              <w:br/>
            </w:r>
            <w:r w:rsidDel="003A7B96">
              <w:fldChar w:fldCharType="begin"/>
            </w:r>
            <w:r w:rsidDel="003A7B96">
              <w:delInstrText>HYPERLINK "https://doi.org/10.1021/bi9726584" \h</w:delInstrText>
            </w:r>
            <w:r w:rsidDel="003A7B96">
              <w:fldChar w:fldCharType="separate"/>
            </w:r>
          </w:del>
          <w:customXmlDelRangeStart w:id="1972" w:author="Mathias Jönsson" w:date="2025-01-17T13:20:00Z"/>
          <w:sdt>
            <w:sdtPr>
              <w:tag w:val="goog_rdk_168"/>
              <w:id w:val="1344274104"/>
            </w:sdtPr>
            <w:sdtContent>
              <w:customXmlDelRangeEnd w:id="1972"/>
              <w:del w:id="1973" w:author="Mathias Jönsson" w:date="2025-01-17T13:20:00Z" w16du:dateUtc="2025-01-17T02:20:00Z">
                <w:r w:rsidDel="003A7B96">
                  <w:rPr>
                    <w:color w:val="000000"/>
                    <w:sz w:val="24"/>
                    <w:szCs w:val="24"/>
                    <w:rPrChange w:id="1974" w:author="Mathias Jönsson" w:date="2024-11-20T02:49:00Z">
                      <w:rPr>
                        <w:sz w:val="24"/>
                        <w:szCs w:val="24"/>
                      </w:rPr>
                    </w:rPrChange>
                  </w:rPr>
                  <w:delText>https://doi.org/10.1021/bi9726584</w:delText>
                </w:r>
              </w:del>
              <w:customXmlDelRangeStart w:id="1975" w:author="Mathias Jönsson" w:date="2025-01-17T13:20:00Z"/>
            </w:sdtContent>
          </w:sdt>
          <w:customXmlDelRangeEnd w:id="1975"/>
          <w:del w:id="1976" w:author="Mathias Jönsson" w:date="2025-01-17T13:20:00Z" w16du:dateUtc="2025-01-17T02:20:00Z">
            <w:r w:rsidDel="003A7B96">
              <w:fldChar w:fldCharType="end"/>
            </w:r>
          </w:del>
          <w:customXmlDelRangeStart w:id="1977" w:author="Mathias Jönsson" w:date="2025-01-17T13:20:00Z"/>
          <w:sdt>
            <w:sdtPr>
              <w:tag w:val="goog_rdk_169"/>
              <w:id w:val="1242069852"/>
            </w:sdtPr>
            <w:sdtContent>
              <w:customXmlDelRangeEnd w:id="1977"/>
              <w:customXmlDelRangeStart w:id="1978" w:author="Mathias Jönsson" w:date="2025-01-17T13:20:00Z"/>
            </w:sdtContent>
          </w:sdt>
          <w:customXmlDelRangeEnd w:id="1978"/>
        </w:p>
        <w:customXmlDelRangeStart w:id="1979" w:author="Mathias Jönsson" w:date="2025-01-17T13:20:00Z"/>
        <w:sdt>
          <w:sdtPr>
            <w:tag w:val="goog_rdk_172"/>
            <w:id w:val="254101104"/>
          </w:sdtPr>
          <w:sdtContent>
            <w:customXmlDelRangeEnd w:id="1979"/>
            <w:p w14:paraId="382B695C" w14:textId="77777777" w:rsidR="00641530" w:rsidRPr="00641530" w:rsidRDefault="00000000">
              <w:pPr>
                <w:widowControl w:val="0"/>
                <w:pBdr>
                  <w:top w:val="nil"/>
                  <w:left w:val="nil"/>
                  <w:bottom w:val="nil"/>
                  <w:right w:val="nil"/>
                  <w:between w:val="nil"/>
                </w:pBdr>
                <w:spacing w:line="240" w:lineRule="auto"/>
                <w:rPr>
                  <w:del w:id="1980" w:author="Mathias Jönsson" w:date="2024-11-20T02:49:00Z"/>
                  <w:rPrChange w:id="1981" w:author="Mathias Jönsson" w:date="2024-11-20T02:49:00Z">
                    <w:rPr>
                      <w:del w:id="1982" w:author="Mathias Jönsson" w:date="2024-11-20T02:49:00Z"/>
                      <w:sz w:val="24"/>
                      <w:szCs w:val="24"/>
                    </w:rPr>
                  </w:rPrChange>
                </w:rPr>
                <w:pPrChange w:id="1983" w:author="Mathias Jönsson" w:date="2025-01-17T13:20:00Z" w16du:dateUtc="2025-01-17T02:20:00Z">
                  <w:pPr>
                    <w:widowControl w:val="0"/>
                    <w:pBdr>
                      <w:top w:val="nil"/>
                      <w:left w:val="nil"/>
                      <w:bottom w:val="nil"/>
                      <w:right w:val="nil"/>
                      <w:between w:val="nil"/>
                    </w:pBdr>
                    <w:spacing w:line="240" w:lineRule="auto"/>
                    <w:ind w:left="720" w:hanging="720"/>
                  </w:pPr>
                </w:pPrChange>
              </w:pPr>
              <w:customXmlDelRangeStart w:id="1984" w:author="Mathias Jönsson" w:date="2025-01-17T13:20:00Z"/>
              <w:sdt>
                <w:sdtPr>
                  <w:tag w:val="goog_rdk_171"/>
                  <w:id w:val="-2126456297"/>
                </w:sdtPr>
                <w:sdtContent>
                  <w:customXmlDelRangeEnd w:id="1984"/>
                  <w:customXmlDelRangeStart w:id="1985" w:author="Mathias Jönsson" w:date="2025-01-17T13:20:00Z"/>
                </w:sdtContent>
              </w:sdt>
              <w:customXmlDelRangeEnd w:id="1985"/>
            </w:p>
            <w:customXmlDelRangeStart w:id="1986" w:author="Mathias Jönsson" w:date="2025-01-17T13:20:00Z"/>
            <w:sdt>
              <w:sdtPr>
                <w:tag w:val="goog_rdk_179"/>
                <w:id w:val="633982167"/>
              </w:sdtPr>
              <w:sdtContent>
                <w:customXmlDelRangeEnd w:id="1986"/>
                <w:p w14:paraId="7475B5C0" w14:textId="77777777" w:rsidR="00641530" w:rsidRPr="00641530" w:rsidRDefault="00000000">
                  <w:pPr>
                    <w:widowControl w:val="0"/>
                    <w:pBdr>
                      <w:top w:val="nil"/>
                      <w:left w:val="nil"/>
                      <w:bottom w:val="nil"/>
                      <w:right w:val="nil"/>
                      <w:between w:val="nil"/>
                    </w:pBdr>
                    <w:spacing w:line="240" w:lineRule="auto"/>
                    <w:rPr>
                      <w:del w:id="1987" w:author="Mathias Jönsson" w:date="2024-11-20T02:49:00Z"/>
                      <w:rPrChange w:id="1988" w:author="Mathias Jönsson" w:date="2024-11-20T02:49:00Z">
                        <w:rPr>
                          <w:del w:id="1989" w:author="Mathias Jönsson" w:date="2024-11-20T02:49:00Z"/>
                          <w:sz w:val="24"/>
                          <w:szCs w:val="24"/>
                        </w:rPr>
                      </w:rPrChange>
                    </w:rPr>
                    <w:pPrChange w:id="1990" w:author="Mathias Jönsson" w:date="2025-01-17T13:20:00Z" w16du:dateUtc="2025-01-17T02:20:00Z">
                      <w:pPr>
                        <w:widowControl w:val="0"/>
                        <w:pBdr>
                          <w:top w:val="nil"/>
                          <w:left w:val="nil"/>
                          <w:bottom w:val="nil"/>
                          <w:right w:val="nil"/>
                          <w:between w:val="nil"/>
                        </w:pBdr>
                        <w:spacing w:line="240" w:lineRule="auto"/>
                        <w:ind w:left="720" w:hanging="720"/>
                      </w:pPr>
                    </w:pPrChange>
                  </w:pPr>
                  <w:customXmlDelRangeStart w:id="1991" w:author="Mathias Jönsson" w:date="2025-01-17T13:20:00Z"/>
                  <w:sdt>
                    <w:sdtPr>
                      <w:tag w:val="goog_rdk_175"/>
                      <w:id w:val="-871844562"/>
                    </w:sdtPr>
                    <w:sdtContent>
                      <w:customXmlDelRangeEnd w:id="1991"/>
                      <w:customXmlDelRangeStart w:id="1992" w:author="Mathias Jönsson" w:date="2025-01-17T13:20:00Z"/>
                    </w:sdtContent>
                  </w:sdt>
                  <w:customXmlDelRangeEnd w:id="1992"/>
                  <w:customXmlDelRangeStart w:id="1993" w:author="Mathias Jönsson" w:date="2025-01-17T13:20:00Z"/>
                  <w:sdt>
                    <w:sdtPr>
                      <w:tag w:val="goog_rdk_177"/>
                      <w:id w:val="1080022915"/>
                    </w:sdtPr>
                    <w:sdtContent>
                      <w:customXmlDelRangeEnd w:id="1993"/>
                      <w:del w:id="1994" w:author="Mathias Jönsson" w:date="2024-11-20T02:49:00Z">
                        <w:r>
                          <w:rPr>
                            <w:sz w:val="24"/>
                            <w:szCs w:val="24"/>
                          </w:rPr>
                          <w:br/>
                        </w:r>
                      </w:del>
                      <w:customXmlDelRangeStart w:id="1995" w:author="Mathias Jönsson" w:date="2025-01-17T13:20:00Z"/>
                      <w:sdt>
                        <w:sdtPr>
                          <w:tag w:val="goog_rdk_178"/>
                          <w:id w:val="136226535"/>
                        </w:sdtPr>
                        <w:sdtContent>
                          <w:customXmlDelRangeEnd w:id="1995"/>
                          <w:customXmlDelRangeStart w:id="1996" w:author="Mathias Jönsson" w:date="2025-01-17T13:20:00Z"/>
                        </w:sdtContent>
                      </w:sdt>
                      <w:customXmlDelRangeEnd w:id="1996"/>
                      <w:customXmlDelRangeStart w:id="1997" w:author="Mathias Jönsson" w:date="2025-01-17T13:20:00Z"/>
                    </w:sdtContent>
                  </w:sdt>
                  <w:customXmlDelRangeEnd w:id="1997"/>
                </w:p>
                <w:customXmlDelRangeStart w:id="1998" w:author="Mathias Jönsson" w:date="2025-01-17T13:20:00Z"/>
              </w:sdtContent>
            </w:sdt>
            <w:customXmlDelRangeEnd w:id="1998"/>
            <w:customXmlDelRangeStart w:id="1999" w:author="Mathias Jönsson" w:date="2025-01-17T13:20:00Z"/>
          </w:sdtContent>
        </w:sdt>
        <w:customXmlDelRangeEnd w:id="1999"/>
        <w:customXmlDelRangeStart w:id="2000" w:author="Mathias Jönsson" w:date="2025-01-17T13:20:00Z"/>
      </w:sdtContent>
    </w:sdt>
    <w:customXmlDelRangeEnd w:id="2000"/>
    <w:customXmlDelRangeStart w:id="2001" w:author="Mathias Jönsson" w:date="2025-01-17T13:20:00Z"/>
    <w:sdt>
      <w:sdtPr>
        <w:tag w:val="goog_rdk_183"/>
        <w:id w:val="2115861743"/>
      </w:sdtPr>
      <w:sdtContent>
        <w:customXmlDelRangeEnd w:id="2001"/>
        <w:p w14:paraId="0000014B" w14:textId="6CF0D65D" w:rsidR="00641530" w:rsidRPr="00641530" w:rsidDel="003A7B96" w:rsidRDefault="00000000">
          <w:pPr>
            <w:widowControl w:val="0"/>
            <w:pBdr>
              <w:top w:val="nil"/>
              <w:left w:val="nil"/>
              <w:bottom w:val="nil"/>
              <w:right w:val="nil"/>
              <w:between w:val="nil"/>
            </w:pBdr>
            <w:spacing w:line="240" w:lineRule="auto"/>
            <w:rPr>
              <w:del w:id="2002" w:author="Mathias Jönsson" w:date="2025-01-17T13:20:00Z" w16du:dateUtc="2025-01-17T02:20:00Z"/>
              <w:rPrChange w:id="2003" w:author="Mathias Jönsson" w:date="2024-11-20T02:49:00Z">
                <w:rPr>
                  <w:del w:id="2004" w:author="Mathias Jönsson" w:date="2025-01-17T13:20:00Z" w16du:dateUtc="2025-01-17T02:20:00Z"/>
                  <w:sz w:val="24"/>
                  <w:szCs w:val="24"/>
                </w:rPr>
              </w:rPrChange>
            </w:rPr>
            <w:pPrChange w:id="2005" w:author="Mathias Jönsson" w:date="2025-01-17T13:20:00Z" w16du:dateUtc="2025-01-17T02:20:00Z">
              <w:pPr>
                <w:widowControl w:val="0"/>
                <w:pBdr>
                  <w:top w:val="nil"/>
                  <w:left w:val="nil"/>
                  <w:bottom w:val="nil"/>
                  <w:right w:val="nil"/>
                  <w:between w:val="nil"/>
                </w:pBdr>
                <w:spacing w:line="240" w:lineRule="auto"/>
                <w:ind w:left="720" w:hanging="720"/>
              </w:pPr>
            </w:pPrChange>
          </w:pPr>
          <w:del w:id="2006" w:author="Mathias Jönsson" w:date="2025-01-17T13:20:00Z" w16du:dateUtc="2025-01-17T02:20:00Z">
            <w:r w:rsidDel="003A7B96">
              <w:rPr>
                <w:sz w:val="24"/>
                <w:szCs w:val="24"/>
              </w:rPr>
              <w:br/>
              <w:delText>7</w:delText>
            </w:r>
          </w:del>
          <w:customXmlDelRangeStart w:id="2007" w:author="Mathias Jönsson" w:date="2025-01-17T13:20:00Z"/>
          <w:sdt>
            <w:sdtPr>
              <w:tag w:val="goog_rdk_180"/>
              <w:id w:val="-1232454526"/>
            </w:sdtPr>
            <w:sdtContent>
              <w:customXmlDelRangeEnd w:id="2007"/>
              <w:customXmlDelRangeStart w:id="2008" w:author="Mathias Jönsson" w:date="2025-01-17T13:20:00Z"/>
            </w:sdtContent>
          </w:sdt>
          <w:customXmlDelRangeEnd w:id="2008"/>
          <w:customXmlDelRangeStart w:id="2009" w:author="Mathias Jönsson" w:date="2025-01-17T13:20:00Z"/>
          <w:sdt>
            <w:sdtPr>
              <w:tag w:val="goog_rdk_181"/>
              <w:id w:val="-1849244410"/>
            </w:sdtPr>
            <w:sdtContent>
              <w:customXmlDelRangeEnd w:id="2009"/>
              <w:del w:id="2010" w:author="Mathias Jönsson" w:date="2024-11-20T02:49:00Z">
                <w:r>
                  <w:rPr>
                    <w:sz w:val="24"/>
                    <w:szCs w:val="24"/>
                  </w:rPr>
                  <w:delText>6</w:delText>
                </w:r>
              </w:del>
              <w:customXmlDelRangeStart w:id="2011" w:author="Mathias Jönsson" w:date="2025-01-17T13:20:00Z"/>
            </w:sdtContent>
          </w:sdt>
          <w:customXmlDelRangeEnd w:id="2011"/>
          <w:del w:id="2012" w:author="Mathias Jönsson" w:date="2025-01-17T13:20:00Z" w16du:dateUtc="2025-01-17T02:20:00Z">
            <w:r w:rsidDel="003A7B96">
              <w:rPr>
                <w:sz w:val="24"/>
                <w:szCs w:val="24"/>
              </w:rPr>
              <w:delText xml:space="preserve">. Horbal,L., Stierhof,M., Palusczak,A., Eckert,N., Zapp,J. and Luzhetskyy,A. (2021) Cyclofaulknamycin with the Rare Amino Acid D-capreomycidine Isolated from a Well-Characterized </w:delText>
            </w:r>
            <w:r w:rsidDel="003A7B96">
              <w:rPr>
                <w:i/>
                <w:sz w:val="24"/>
                <w:szCs w:val="24"/>
              </w:rPr>
              <w:delText>Streptomyces albus</w:delText>
            </w:r>
            <w:r w:rsidDel="003A7B96">
              <w:rPr>
                <w:sz w:val="24"/>
                <w:szCs w:val="24"/>
              </w:rPr>
              <w:delText xml:space="preserve"> Strain. </w:delText>
            </w:r>
            <w:r w:rsidDel="003A7B96">
              <w:rPr>
                <w:i/>
                <w:sz w:val="24"/>
                <w:szCs w:val="24"/>
              </w:rPr>
              <w:delText>Microorganisms</w:delText>
            </w:r>
            <w:r w:rsidDel="003A7B96">
              <w:rPr>
                <w:sz w:val="24"/>
                <w:szCs w:val="24"/>
              </w:rPr>
              <w:delText xml:space="preserve">, </w:delText>
            </w:r>
            <w:r w:rsidDel="003A7B96">
              <w:rPr>
                <w:b/>
                <w:sz w:val="24"/>
                <w:szCs w:val="24"/>
              </w:rPr>
              <w:delText>9</w:delText>
            </w:r>
            <w:r w:rsidDel="003A7B96">
              <w:rPr>
                <w:sz w:val="24"/>
                <w:szCs w:val="24"/>
              </w:rPr>
              <w:delText>, 1609.</w:delText>
            </w:r>
            <w:r w:rsidDel="003A7B96">
              <w:rPr>
                <w:sz w:val="24"/>
                <w:szCs w:val="24"/>
              </w:rPr>
              <w:br/>
              <w:delText>https://doi.org/10.3390/microorganisms9081609</w:delText>
            </w:r>
            <w:r w:rsidDel="003A7B96">
              <w:rPr>
                <w:sz w:val="24"/>
                <w:szCs w:val="24"/>
              </w:rPr>
              <w:br/>
            </w:r>
          </w:del>
          <w:customXmlDelRangeStart w:id="2013" w:author="Mathias Jönsson" w:date="2025-01-17T13:20:00Z"/>
          <w:sdt>
            <w:sdtPr>
              <w:tag w:val="goog_rdk_182"/>
              <w:id w:val="-302156119"/>
            </w:sdtPr>
            <w:sdtContent>
              <w:customXmlDelRangeEnd w:id="2013"/>
              <w:customXmlDelRangeStart w:id="2014" w:author="Mathias Jönsson" w:date="2025-01-17T13:20:00Z"/>
            </w:sdtContent>
          </w:sdt>
          <w:customXmlDelRangeEnd w:id="2014"/>
        </w:p>
        <w:customXmlDelRangeStart w:id="2015" w:author="Mathias Jönsson" w:date="2025-01-17T13:20:00Z"/>
      </w:sdtContent>
    </w:sdt>
    <w:customXmlDelRangeEnd w:id="2015"/>
    <w:p w14:paraId="0000014C" w14:textId="197D9211" w:rsidR="00641530" w:rsidDel="003A7B96" w:rsidRDefault="00000000">
      <w:pPr>
        <w:widowControl w:val="0"/>
        <w:pBdr>
          <w:top w:val="nil"/>
          <w:left w:val="nil"/>
          <w:bottom w:val="nil"/>
          <w:right w:val="nil"/>
          <w:between w:val="nil"/>
        </w:pBdr>
        <w:spacing w:line="240" w:lineRule="auto"/>
        <w:rPr>
          <w:del w:id="2016" w:author="Mathias Jönsson" w:date="2025-01-17T13:20:00Z" w16du:dateUtc="2025-01-17T02:20:00Z"/>
          <w:sz w:val="24"/>
          <w:szCs w:val="24"/>
        </w:rPr>
        <w:pPrChange w:id="2017" w:author="Mathias Jönsson" w:date="2025-01-17T13:20:00Z" w16du:dateUtc="2025-01-17T02:20:00Z">
          <w:pPr>
            <w:widowControl w:val="0"/>
            <w:pBdr>
              <w:top w:val="nil"/>
              <w:left w:val="nil"/>
              <w:bottom w:val="nil"/>
              <w:right w:val="nil"/>
              <w:between w:val="nil"/>
            </w:pBdr>
            <w:spacing w:line="240" w:lineRule="auto"/>
            <w:ind w:left="720" w:hanging="720"/>
          </w:pPr>
        </w:pPrChange>
      </w:pPr>
      <w:del w:id="2018" w:author="Mathias Jönsson" w:date="2025-01-17T13:20:00Z" w16du:dateUtc="2025-01-17T02:20:00Z">
        <w:r w:rsidDel="003A7B96">
          <w:rPr>
            <w:sz w:val="24"/>
            <w:szCs w:val="24"/>
          </w:rPr>
          <w:br/>
          <w:delText>7</w:delText>
        </w:r>
      </w:del>
      <w:customXmlDelRangeStart w:id="2019" w:author="Mathias Jönsson" w:date="2025-01-17T13:20:00Z"/>
      <w:sdt>
        <w:sdtPr>
          <w:tag w:val="goog_rdk_184"/>
          <w:id w:val="1218328893"/>
        </w:sdtPr>
        <w:sdtContent>
          <w:customXmlDelRangeEnd w:id="2019"/>
          <w:customXmlDelRangeStart w:id="2020" w:author="Mathias Jönsson" w:date="2025-01-17T13:20:00Z"/>
        </w:sdtContent>
      </w:sdt>
      <w:customXmlDelRangeEnd w:id="2020"/>
      <w:customXmlDelRangeStart w:id="2021" w:author="Mathias Jönsson" w:date="2025-01-17T13:20:00Z"/>
      <w:sdt>
        <w:sdtPr>
          <w:tag w:val="goog_rdk_185"/>
          <w:id w:val="489286288"/>
        </w:sdtPr>
        <w:sdtContent>
          <w:customXmlDelRangeEnd w:id="2021"/>
          <w:del w:id="2022" w:author="Mathias Jönsson" w:date="2024-11-20T02:49:00Z">
            <w:r>
              <w:rPr>
                <w:sz w:val="24"/>
                <w:szCs w:val="24"/>
              </w:rPr>
              <w:delText>7</w:delText>
            </w:r>
          </w:del>
          <w:customXmlDelRangeStart w:id="2023" w:author="Mathias Jönsson" w:date="2025-01-17T13:20:00Z"/>
        </w:sdtContent>
      </w:sdt>
      <w:customXmlDelRangeEnd w:id="2023"/>
      <w:del w:id="2024" w:author="Mathias Jönsson" w:date="2025-01-17T13:20:00Z" w16du:dateUtc="2025-01-17T02:20:00Z">
        <w:r w:rsidDel="003A7B96">
          <w:rPr>
            <w:sz w:val="24"/>
            <w:szCs w:val="24"/>
          </w:rPr>
          <w:delText xml:space="preserve">. Ren,D., Lee,Y.-H., Wang,S.-A. and Liu,H. (2022) Characterization of the Oxazinomycin Biosynthetic Pathway Revealing the Key Role of a Nonheme Iron-Dependent Mono-oxygenase. </w:delText>
        </w:r>
        <w:r w:rsidDel="003A7B96">
          <w:rPr>
            <w:i/>
            <w:sz w:val="24"/>
            <w:szCs w:val="24"/>
          </w:rPr>
          <w:delText>J. Am. Chem. Soc.</w:delText>
        </w:r>
        <w:r w:rsidDel="003A7B96">
          <w:rPr>
            <w:sz w:val="24"/>
            <w:szCs w:val="24"/>
          </w:rPr>
          <w:delText xml:space="preserve">, </w:delText>
        </w:r>
        <w:r w:rsidDel="003A7B96">
          <w:rPr>
            <w:b/>
            <w:sz w:val="24"/>
            <w:szCs w:val="24"/>
          </w:rPr>
          <w:delText>144</w:delText>
        </w:r>
        <w:r w:rsidDel="003A7B96">
          <w:rPr>
            <w:sz w:val="24"/>
            <w:szCs w:val="24"/>
          </w:rPr>
          <w:delText>, 10968–10977.</w:delText>
        </w:r>
        <w:r w:rsidDel="003A7B96">
          <w:rPr>
            <w:sz w:val="24"/>
            <w:szCs w:val="24"/>
          </w:rPr>
          <w:br/>
          <w:delText>https://doi.org/10.1021/jacs.2c04080</w:delText>
        </w:r>
        <w:r w:rsidDel="003A7B96">
          <w:rPr>
            <w:sz w:val="24"/>
            <w:szCs w:val="24"/>
          </w:rPr>
          <w:br/>
        </w:r>
      </w:del>
    </w:p>
    <w:p w14:paraId="0000014D" w14:textId="35788F68" w:rsidR="00641530" w:rsidDel="003A7B96" w:rsidRDefault="00000000">
      <w:pPr>
        <w:widowControl w:val="0"/>
        <w:pBdr>
          <w:top w:val="nil"/>
          <w:left w:val="nil"/>
          <w:bottom w:val="nil"/>
          <w:right w:val="nil"/>
          <w:between w:val="nil"/>
        </w:pBdr>
        <w:spacing w:line="240" w:lineRule="auto"/>
        <w:rPr>
          <w:del w:id="2025" w:author="Mathias Jönsson" w:date="2025-01-17T13:20:00Z" w16du:dateUtc="2025-01-17T02:20:00Z"/>
          <w:sz w:val="24"/>
          <w:szCs w:val="24"/>
        </w:rPr>
        <w:pPrChange w:id="2026" w:author="Mathias Jönsson" w:date="2025-01-17T13:20:00Z" w16du:dateUtc="2025-01-17T02:20:00Z">
          <w:pPr>
            <w:widowControl w:val="0"/>
            <w:pBdr>
              <w:top w:val="nil"/>
              <w:left w:val="nil"/>
              <w:bottom w:val="nil"/>
              <w:right w:val="nil"/>
              <w:between w:val="nil"/>
            </w:pBdr>
            <w:spacing w:line="240" w:lineRule="auto"/>
            <w:ind w:left="720" w:hanging="720"/>
          </w:pPr>
        </w:pPrChange>
      </w:pPr>
      <w:del w:id="2027" w:author="Mathias Jönsson" w:date="2025-01-17T13:20:00Z" w16du:dateUtc="2025-01-17T02:20:00Z">
        <w:r w:rsidDel="003A7B96">
          <w:rPr>
            <w:sz w:val="24"/>
            <w:szCs w:val="24"/>
          </w:rPr>
          <w:br/>
          <w:delText>7</w:delText>
        </w:r>
      </w:del>
      <w:customXmlDelRangeStart w:id="2028" w:author="Mathias Jönsson" w:date="2025-01-17T13:20:00Z"/>
      <w:sdt>
        <w:sdtPr>
          <w:tag w:val="goog_rdk_186"/>
          <w:id w:val="-3829948"/>
        </w:sdtPr>
        <w:sdtContent>
          <w:customXmlDelRangeEnd w:id="2028"/>
          <w:customXmlDelRangeStart w:id="2029" w:author="Mathias Jönsson" w:date="2025-01-17T13:20:00Z"/>
        </w:sdtContent>
      </w:sdt>
      <w:customXmlDelRangeEnd w:id="2029"/>
      <w:customXmlDelRangeStart w:id="2030" w:author="Mathias Jönsson" w:date="2025-01-17T13:20:00Z"/>
      <w:sdt>
        <w:sdtPr>
          <w:tag w:val="goog_rdk_187"/>
          <w:id w:val="-1900587803"/>
        </w:sdtPr>
        <w:sdtContent>
          <w:customXmlDelRangeEnd w:id="2030"/>
          <w:del w:id="2031" w:author="Mathias Jönsson" w:date="2024-11-20T02:49:00Z">
            <w:r>
              <w:rPr>
                <w:sz w:val="24"/>
                <w:szCs w:val="24"/>
              </w:rPr>
              <w:delText>8</w:delText>
            </w:r>
          </w:del>
          <w:customXmlDelRangeStart w:id="2032" w:author="Mathias Jönsson" w:date="2025-01-17T13:20:00Z"/>
        </w:sdtContent>
      </w:sdt>
      <w:customXmlDelRangeEnd w:id="2032"/>
      <w:del w:id="2033" w:author="Mathias Jönsson" w:date="2025-01-17T13:20:00Z" w16du:dateUtc="2025-01-17T02:20:00Z">
        <w:r w:rsidDel="003A7B96">
          <w:rPr>
            <w:sz w:val="24"/>
            <w:szCs w:val="24"/>
          </w:rPr>
          <w:delText xml:space="preserve">. Hoz,J.F.-D. la, Méndez,C., Salas,J.A. and Olano,C. (2017) Novel Bioactive Paulomycin Derivatives Produced by </w:delText>
        </w:r>
        <w:r w:rsidDel="003A7B96">
          <w:rPr>
            <w:i/>
            <w:sz w:val="24"/>
            <w:szCs w:val="24"/>
          </w:rPr>
          <w:delText>Streptomyces albus</w:delText>
        </w:r>
        <w:r w:rsidDel="003A7B96">
          <w:rPr>
            <w:sz w:val="24"/>
            <w:szCs w:val="24"/>
          </w:rPr>
          <w:delText xml:space="preserve"> J1074. </w:delText>
        </w:r>
        <w:r w:rsidDel="003A7B96">
          <w:rPr>
            <w:i/>
            <w:sz w:val="24"/>
            <w:szCs w:val="24"/>
          </w:rPr>
          <w:delText>Molecules</w:delText>
        </w:r>
        <w:r w:rsidDel="003A7B96">
          <w:rPr>
            <w:sz w:val="24"/>
            <w:szCs w:val="24"/>
          </w:rPr>
          <w:delText xml:space="preserve">, </w:delText>
        </w:r>
        <w:r w:rsidDel="003A7B96">
          <w:rPr>
            <w:b/>
            <w:sz w:val="24"/>
            <w:szCs w:val="24"/>
          </w:rPr>
          <w:delText>22</w:delText>
        </w:r>
        <w:r w:rsidDel="003A7B96">
          <w:rPr>
            <w:sz w:val="24"/>
            <w:szCs w:val="24"/>
          </w:rPr>
          <w:delText>, 1758.</w:delText>
        </w:r>
        <w:r w:rsidDel="003A7B96">
          <w:rPr>
            <w:sz w:val="24"/>
            <w:szCs w:val="24"/>
          </w:rPr>
          <w:br/>
          <w:delText>https://doi.org/10.3390/molecules22101758</w:delText>
        </w:r>
        <w:r w:rsidDel="003A7B96">
          <w:rPr>
            <w:sz w:val="24"/>
            <w:szCs w:val="24"/>
          </w:rPr>
          <w:br/>
        </w:r>
      </w:del>
    </w:p>
    <w:p w14:paraId="0000014E" w14:textId="5E74131B" w:rsidR="00641530" w:rsidDel="003A7B96" w:rsidRDefault="00000000">
      <w:pPr>
        <w:widowControl w:val="0"/>
        <w:pBdr>
          <w:top w:val="nil"/>
          <w:left w:val="nil"/>
          <w:bottom w:val="nil"/>
          <w:right w:val="nil"/>
          <w:between w:val="nil"/>
        </w:pBdr>
        <w:spacing w:line="240" w:lineRule="auto"/>
        <w:rPr>
          <w:del w:id="2034" w:author="Mathias Jönsson" w:date="2025-01-17T13:20:00Z" w16du:dateUtc="2025-01-17T02:20:00Z"/>
          <w:sz w:val="24"/>
          <w:szCs w:val="24"/>
        </w:rPr>
        <w:pPrChange w:id="2035" w:author="Mathias Jönsson" w:date="2025-01-17T13:20:00Z" w16du:dateUtc="2025-01-17T02:20:00Z">
          <w:pPr>
            <w:widowControl w:val="0"/>
            <w:pBdr>
              <w:top w:val="nil"/>
              <w:left w:val="nil"/>
              <w:bottom w:val="nil"/>
              <w:right w:val="nil"/>
              <w:between w:val="nil"/>
            </w:pBdr>
            <w:spacing w:line="240" w:lineRule="auto"/>
            <w:ind w:left="720" w:hanging="720"/>
          </w:pPr>
        </w:pPrChange>
      </w:pPr>
      <w:del w:id="2036" w:author="Mathias Jönsson" w:date="2025-01-17T13:20:00Z" w16du:dateUtc="2025-01-17T02:20:00Z">
        <w:r w:rsidDel="003A7B96">
          <w:rPr>
            <w:sz w:val="24"/>
            <w:szCs w:val="24"/>
          </w:rPr>
          <w:br/>
          <w:delText>7</w:delText>
        </w:r>
      </w:del>
      <w:customXmlDelRangeStart w:id="2037" w:author="Mathias Jönsson" w:date="2025-01-17T13:20:00Z"/>
      <w:sdt>
        <w:sdtPr>
          <w:tag w:val="goog_rdk_188"/>
          <w:id w:val="411745648"/>
        </w:sdtPr>
        <w:sdtContent>
          <w:customXmlDelRangeEnd w:id="2037"/>
          <w:customXmlDelRangeStart w:id="2038" w:author="Mathias Jönsson" w:date="2025-01-17T13:20:00Z"/>
        </w:sdtContent>
      </w:sdt>
      <w:customXmlDelRangeEnd w:id="2038"/>
      <w:customXmlDelRangeStart w:id="2039" w:author="Mathias Jönsson" w:date="2025-01-17T13:20:00Z"/>
      <w:sdt>
        <w:sdtPr>
          <w:tag w:val="goog_rdk_189"/>
          <w:id w:val="-590774352"/>
        </w:sdtPr>
        <w:sdtContent>
          <w:customXmlDelRangeEnd w:id="2039"/>
          <w:del w:id="2040" w:author="Mathias Jönsson" w:date="2024-11-20T02:49:00Z">
            <w:r>
              <w:rPr>
                <w:sz w:val="24"/>
                <w:szCs w:val="24"/>
              </w:rPr>
              <w:delText>9</w:delText>
            </w:r>
          </w:del>
          <w:customXmlDelRangeStart w:id="2041" w:author="Mathias Jönsson" w:date="2025-01-17T13:20:00Z"/>
        </w:sdtContent>
      </w:sdt>
      <w:customXmlDelRangeEnd w:id="2041"/>
      <w:del w:id="2042" w:author="Mathias Jönsson" w:date="2025-01-17T13:20:00Z" w16du:dateUtc="2025-01-17T02:20:00Z">
        <w:r w:rsidDel="003A7B96">
          <w:rPr>
            <w:sz w:val="24"/>
            <w:szCs w:val="24"/>
          </w:rPr>
          <w:delText xml:space="preserve">. González,A., Rodríguez,M., Braña,A.F., Méndez,C., Salas,J.A. and Olano,C. (2016) New insights into paulomycin biosynthesis pathway in </w:delText>
        </w:r>
        <w:r w:rsidDel="003A7B96">
          <w:rPr>
            <w:i/>
            <w:sz w:val="24"/>
            <w:szCs w:val="24"/>
          </w:rPr>
          <w:delText>Streptomyces albus</w:delText>
        </w:r>
        <w:r w:rsidDel="003A7B96">
          <w:rPr>
            <w:sz w:val="24"/>
            <w:szCs w:val="24"/>
          </w:rPr>
          <w:delText xml:space="preserve"> J1074 and generation of novel derivatives by combinatorial biosynthesis. </w:delText>
        </w:r>
        <w:r w:rsidDel="003A7B96">
          <w:rPr>
            <w:i/>
            <w:sz w:val="24"/>
            <w:szCs w:val="24"/>
          </w:rPr>
          <w:delText>Microb. Cell Factories</w:delText>
        </w:r>
        <w:r w:rsidDel="003A7B96">
          <w:rPr>
            <w:sz w:val="24"/>
            <w:szCs w:val="24"/>
          </w:rPr>
          <w:delText xml:space="preserve">, </w:delText>
        </w:r>
        <w:r w:rsidDel="003A7B96">
          <w:rPr>
            <w:b/>
            <w:sz w:val="24"/>
            <w:szCs w:val="24"/>
          </w:rPr>
          <w:delText>15</w:delText>
        </w:r>
        <w:r w:rsidDel="003A7B96">
          <w:rPr>
            <w:sz w:val="24"/>
            <w:szCs w:val="24"/>
          </w:rPr>
          <w:delText>, 1–16.</w:delText>
        </w:r>
        <w:r w:rsidDel="003A7B96">
          <w:rPr>
            <w:sz w:val="24"/>
            <w:szCs w:val="24"/>
          </w:rPr>
          <w:br/>
          <w:delText>https://doi.org/10.1186/S12934-016-0452-4/FIGURES/10</w:delText>
        </w:r>
        <w:r w:rsidDel="003A7B96">
          <w:rPr>
            <w:sz w:val="24"/>
            <w:szCs w:val="24"/>
          </w:rPr>
          <w:br/>
        </w:r>
      </w:del>
    </w:p>
    <w:customXmlDelRangeStart w:id="2043" w:author="Mathias Jönsson" w:date="2025-01-17T13:20:00Z"/>
    <w:sdt>
      <w:sdtPr>
        <w:tag w:val="goog_rdk_193"/>
        <w:id w:val="1661270859"/>
      </w:sdtPr>
      <w:sdtContent>
        <w:customXmlDelRangeEnd w:id="2043"/>
        <w:p w14:paraId="00000151" w14:textId="26C8C422" w:rsidR="00641530" w:rsidRPr="00641530" w:rsidDel="003A7B96" w:rsidRDefault="00000000">
          <w:pPr>
            <w:widowControl w:val="0"/>
            <w:pBdr>
              <w:top w:val="nil"/>
              <w:left w:val="nil"/>
              <w:bottom w:val="nil"/>
              <w:right w:val="nil"/>
              <w:between w:val="nil"/>
            </w:pBdr>
            <w:spacing w:line="240" w:lineRule="auto"/>
            <w:rPr>
              <w:del w:id="2044" w:author="Mathias Jönsson" w:date="2025-01-17T13:20:00Z" w16du:dateUtc="2025-01-17T02:20:00Z"/>
              <w:rPrChange w:id="2045" w:author="Mathias Jönsson" w:date="2024-11-20T02:49:00Z">
                <w:rPr>
                  <w:del w:id="2046" w:author="Mathias Jönsson" w:date="2025-01-17T13:20:00Z" w16du:dateUtc="2025-01-17T02:20:00Z"/>
                  <w:sz w:val="24"/>
                  <w:szCs w:val="24"/>
                </w:rPr>
              </w:rPrChange>
            </w:rPr>
            <w:pPrChange w:id="2047" w:author="Mathias Jönsson" w:date="2025-01-17T13:20:00Z" w16du:dateUtc="2025-01-17T02:20:00Z">
              <w:pPr>
                <w:widowControl w:val="0"/>
                <w:pBdr>
                  <w:top w:val="nil"/>
                  <w:left w:val="nil"/>
                  <w:bottom w:val="nil"/>
                  <w:right w:val="nil"/>
                  <w:between w:val="nil"/>
                </w:pBdr>
                <w:spacing w:line="240" w:lineRule="auto"/>
                <w:ind w:left="720" w:hanging="720"/>
              </w:pPr>
            </w:pPrChange>
          </w:pPr>
          <w:del w:id="2048" w:author="Mathias Jönsson" w:date="2025-01-17T13:20:00Z" w16du:dateUtc="2025-01-17T02:20:00Z">
            <w:r w:rsidDel="003A7B96">
              <w:rPr>
                <w:sz w:val="24"/>
                <w:szCs w:val="24"/>
              </w:rPr>
              <w:br/>
            </w:r>
          </w:del>
          <w:customXmlDelRangeStart w:id="2049" w:author="Mathias Jönsson" w:date="2025-01-17T13:20:00Z"/>
          <w:sdt>
            <w:sdtPr>
              <w:tag w:val="goog_rdk_190"/>
              <w:id w:val="-654913664"/>
            </w:sdtPr>
            <w:sdtContent>
              <w:customXmlDelRangeEnd w:id="2049"/>
              <w:customXmlDelRangeStart w:id="2050" w:author="Mathias Jönsson" w:date="2025-01-17T13:20:00Z"/>
            </w:sdtContent>
          </w:sdt>
          <w:customXmlDelRangeEnd w:id="2050"/>
          <w:customXmlDelRangeStart w:id="2051" w:author="Mathias Jönsson" w:date="2025-01-17T13:20:00Z"/>
          <w:sdt>
            <w:sdtPr>
              <w:tag w:val="goog_rdk_191"/>
              <w:id w:val="-894887101"/>
            </w:sdtPr>
            <w:sdtContent>
              <w:customXmlDelRangeEnd w:id="2051"/>
              <w:del w:id="2052" w:author="Mathias Jönsson" w:date="2024-11-20T02:49:00Z">
                <w:r>
                  <w:rPr>
                    <w:sz w:val="24"/>
                    <w:szCs w:val="24"/>
                  </w:rPr>
                  <w:delText>80</w:delText>
                </w:r>
              </w:del>
              <w:customXmlDelRangeStart w:id="2053" w:author="Mathias Jönsson" w:date="2025-01-17T13:20:00Z"/>
            </w:sdtContent>
          </w:sdt>
          <w:customXmlDelRangeEnd w:id="2053"/>
          <w:del w:id="2054" w:author="Mathias Jönsson" w:date="2025-01-17T13:20:00Z" w16du:dateUtc="2025-01-17T02:20:00Z">
            <w:r w:rsidDel="003A7B96">
              <w:rPr>
                <w:sz w:val="24"/>
                <w:szCs w:val="24"/>
              </w:rPr>
              <w:delText xml:space="preserve">. Sarmiento-Vizcaíno,A., Braña,A.F., Pérez-Victoria,I., Martín,J., De Pedro,N., Cruz,M.D. la, Díaz,C., Vicente,F., Acuña,J.L., Reyes,F., </w:delText>
            </w:r>
            <w:r w:rsidDel="003A7B96">
              <w:rPr>
                <w:i/>
                <w:sz w:val="24"/>
                <w:szCs w:val="24"/>
              </w:rPr>
              <w:delText>et al.</w:delText>
            </w:r>
            <w:r w:rsidDel="003A7B96">
              <w:rPr>
                <w:sz w:val="24"/>
                <w:szCs w:val="24"/>
              </w:rPr>
              <w:delText xml:space="preserve"> (2017) Paulomycin G, a New Natural Product with Cytotoxic Activity against Tumor Cell Lines Produced by Deep-Sea Sediment Derived </w:delText>
            </w:r>
            <w:r w:rsidDel="003A7B96">
              <w:rPr>
                <w:i/>
                <w:sz w:val="24"/>
                <w:szCs w:val="24"/>
              </w:rPr>
              <w:delText>Micromonospora matsumotoense</w:delText>
            </w:r>
            <w:r w:rsidDel="003A7B96">
              <w:rPr>
                <w:sz w:val="24"/>
                <w:szCs w:val="24"/>
              </w:rPr>
              <w:delText xml:space="preserve"> M-412 from the Avilés Canyon in the Cantabrian Sea. </w:delText>
            </w:r>
            <w:r w:rsidDel="003A7B96">
              <w:rPr>
                <w:i/>
                <w:sz w:val="24"/>
                <w:szCs w:val="24"/>
              </w:rPr>
              <w:delText>Mar. Drugs</w:delText>
            </w:r>
            <w:r w:rsidDel="003A7B96">
              <w:rPr>
                <w:sz w:val="24"/>
                <w:szCs w:val="24"/>
              </w:rPr>
              <w:delText xml:space="preserve">, </w:delText>
            </w:r>
            <w:r w:rsidDel="003A7B96">
              <w:rPr>
                <w:b/>
                <w:sz w:val="24"/>
                <w:szCs w:val="24"/>
              </w:rPr>
              <w:delText>15</w:delText>
            </w:r>
            <w:r w:rsidDel="003A7B96">
              <w:rPr>
                <w:sz w:val="24"/>
                <w:szCs w:val="24"/>
              </w:rPr>
              <w:delText>, 271.</w:delText>
            </w:r>
            <w:r w:rsidDel="003A7B96">
              <w:rPr>
                <w:sz w:val="24"/>
                <w:szCs w:val="24"/>
              </w:rPr>
              <w:br/>
              <w:delText>https://doi.org/10.3390/md15090271</w:delText>
            </w:r>
            <w:r w:rsidDel="003A7B96">
              <w:rPr>
                <w:sz w:val="24"/>
                <w:szCs w:val="24"/>
              </w:rPr>
              <w:br/>
            </w:r>
            <w:r w:rsidDel="003A7B96">
              <w:delText xml:space="preserve">     </w:delText>
            </w:r>
          </w:del>
          <w:customXmlDelRangeStart w:id="2055" w:author="Mathias Jönsson" w:date="2025-01-17T13:20:00Z"/>
          <w:sdt>
            <w:sdtPr>
              <w:tag w:val="goog_rdk_192"/>
              <w:id w:val="640005444"/>
            </w:sdtPr>
            <w:sdtContent>
              <w:customXmlDelRangeEnd w:id="2055"/>
              <w:customXmlDelRangeStart w:id="2056" w:author="Mathias Jönsson" w:date="2025-01-17T13:20:00Z"/>
            </w:sdtContent>
          </w:sdt>
          <w:customXmlDelRangeEnd w:id="2056"/>
        </w:p>
        <w:customXmlDelRangeStart w:id="2057" w:author="Mathias Jönsson" w:date="2025-01-17T13:20:00Z"/>
        <w:sdt>
          <w:sdtPr>
            <w:tag w:val="goog_rdk_196"/>
            <w:id w:val="679851309"/>
          </w:sdtPr>
          <w:sdtContent>
            <w:customXmlDelRangeEnd w:id="2057"/>
            <w:p w14:paraId="62CA83F4" w14:textId="77777777" w:rsidR="00641530" w:rsidRPr="00641530" w:rsidDel="003A7B96" w:rsidRDefault="00000000">
              <w:pPr>
                <w:widowControl w:val="0"/>
                <w:pBdr>
                  <w:top w:val="nil"/>
                  <w:left w:val="nil"/>
                  <w:bottom w:val="nil"/>
                  <w:right w:val="nil"/>
                  <w:between w:val="nil"/>
                </w:pBdr>
                <w:spacing w:line="240" w:lineRule="auto"/>
                <w:rPr>
                  <w:del w:id="2058" w:author="Mathias Jönsson" w:date="2025-01-17T13:20:00Z" w16du:dateUtc="2025-01-17T02:20:00Z"/>
                  <w:rPrChange w:id="2059" w:author="Mathias Jönsson" w:date="2024-11-20T02:49:00Z">
                    <w:rPr>
                      <w:del w:id="2060" w:author="Mathias Jönsson" w:date="2025-01-17T13:20:00Z" w16du:dateUtc="2025-01-17T02:20:00Z"/>
                      <w:sz w:val="24"/>
                      <w:szCs w:val="24"/>
                    </w:rPr>
                  </w:rPrChange>
                </w:rPr>
                <w:pPrChange w:id="2061" w:author="Mathias Jönsson" w:date="2025-01-17T13:20:00Z" w16du:dateUtc="2025-01-17T02:20:00Z">
                  <w:pPr>
                    <w:widowControl w:val="0"/>
                    <w:pBdr>
                      <w:top w:val="nil"/>
                      <w:left w:val="nil"/>
                      <w:bottom w:val="nil"/>
                      <w:right w:val="nil"/>
                      <w:between w:val="nil"/>
                    </w:pBdr>
                    <w:spacing w:line="240" w:lineRule="auto"/>
                    <w:ind w:left="720" w:hanging="720"/>
                  </w:pPr>
                </w:pPrChange>
              </w:pPr>
              <w:customXmlDelRangeStart w:id="2062" w:author="Mathias Jönsson" w:date="2025-01-17T13:20:00Z"/>
              <w:sdt>
                <w:sdtPr>
                  <w:tag w:val="goog_rdk_195"/>
                  <w:id w:val="-788739221"/>
                </w:sdtPr>
                <w:sdtContent>
                  <w:customXmlDelRangeEnd w:id="2062"/>
                  <w:customXmlDelRangeStart w:id="2063" w:author="Mathias Jönsson" w:date="2025-01-17T13:20:00Z"/>
                </w:sdtContent>
              </w:sdt>
              <w:customXmlDelRangeEnd w:id="2063"/>
            </w:p>
            <w:customXmlDelRangeStart w:id="2064" w:author="Mathias Jönsson" w:date="2025-01-17T13:20:00Z"/>
            <w:sdt>
              <w:sdtPr>
                <w:tag w:val="goog_rdk_201"/>
                <w:id w:val="-1052080323"/>
              </w:sdtPr>
              <w:sdtContent>
                <w:customXmlDelRangeEnd w:id="2064"/>
                <w:p w14:paraId="0E351590" w14:textId="77777777" w:rsidR="00641530" w:rsidRPr="00641530" w:rsidDel="003A7B96" w:rsidRDefault="00000000">
                  <w:pPr>
                    <w:widowControl w:val="0"/>
                    <w:pBdr>
                      <w:top w:val="nil"/>
                      <w:left w:val="nil"/>
                      <w:bottom w:val="nil"/>
                      <w:right w:val="nil"/>
                      <w:between w:val="nil"/>
                    </w:pBdr>
                    <w:spacing w:line="240" w:lineRule="auto"/>
                    <w:rPr>
                      <w:del w:id="2065" w:author="Mathias Jönsson" w:date="2025-01-17T13:20:00Z" w16du:dateUtc="2025-01-17T02:20:00Z"/>
                      <w:rPrChange w:id="2066" w:author="Mathias Jönsson" w:date="2024-11-20T02:49:00Z">
                        <w:rPr>
                          <w:del w:id="2067" w:author="Mathias Jönsson" w:date="2025-01-17T13:20:00Z" w16du:dateUtc="2025-01-17T02:20:00Z"/>
                          <w:sz w:val="24"/>
                          <w:szCs w:val="24"/>
                        </w:rPr>
                      </w:rPrChange>
                    </w:rPr>
                    <w:pPrChange w:id="2068" w:author="Mathias Jönsson" w:date="2025-01-17T13:20:00Z" w16du:dateUtc="2025-01-17T02:20:00Z">
                      <w:pPr>
                        <w:widowControl w:val="0"/>
                        <w:pBdr>
                          <w:top w:val="nil"/>
                          <w:left w:val="nil"/>
                          <w:bottom w:val="nil"/>
                          <w:right w:val="nil"/>
                          <w:between w:val="nil"/>
                        </w:pBdr>
                        <w:spacing w:line="240" w:lineRule="auto"/>
                        <w:ind w:left="720" w:hanging="720"/>
                      </w:pPr>
                    </w:pPrChange>
                  </w:pPr>
                  <w:customXmlDelRangeStart w:id="2069" w:author="Mathias Jönsson" w:date="2025-01-17T13:20:00Z"/>
                  <w:sdt>
                    <w:sdtPr>
                      <w:tag w:val="goog_rdk_198"/>
                      <w:id w:val="484521153"/>
                    </w:sdtPr>
                    <w:sdtContent>
                      <w:customXmlDelRangeEnd w:id="2069"/>
                      <w:customXmlDelRangeStart w:id="2070" w:author="Mathias Jönsson" w:date="2025-01-17T13:20:00Z"/>
                    </w:sdtContent>
                  </w:sdt>
                  <w:customXmlDelRangeEnd w:id="2070"/>
                  <w:customXmlDelRangeStart w:id="2071" w:author="Mathias Jönsson" w:date="2025-01-17T13:20:00Z"/>
                  <w:sdt>
                    <w:sdtPr>
                      <w:tag w:val="goog_rdk_200"/>
                      <w:id w:val="369339705"/>
                    </w:sdtPr>
                    <w:sdtContent>
                      <w:customXmlDelRangeEnd w:id="2071"/>
                      <w:customXmlDelRangeStart w:id="2072" w:author="Mathias Jönsson" w:date="2025-01-17T13:20:00Z"/>
                    </w:sdtContent>
                  </w:sdt>
                  <w:customXmlDelRangeEnd w:id="2072"/>
                </w:p>
                <w:customXmlDelRangeStart w:id="2073" w:author="Mathias Jönsson" w:date="2025-01-17T13:20:00Z"/>
              </w:sdtContent>
            </w:sdt>
            <w:customXmlDelRangeEnd w:id="2073"/>
            <w:customXmlDelRangeStart w:id="2074" w:author="Mathias Jönsson" w:date="2025-01-17T13:20:00Z"/>
          </w:sdtContent>
        </w:sdt>
        <w:customXmlDelRangeEnd w:id="2074"/>
        <w:customXmlDelRangeStart w:id="2075" w:author="Mathias Jönsson" w:date="2025-01-17T13:20:00Z"/>
      </w:sdtContent>
    </w:sdt>
    <w:customXmlDelRangeEnd w:id="2075"/>
    <w:customXmlDelRangeStart w:id="2076" w:author="Mathias Jönsson" w:date="2025-01-17T13:20:00Z"/>
    <w:sdt>
      <w:sdtPr>
        <w:tag w:val="goog_rdk_203"/>
        <w:id w:val="1005947652"/>
      </w:sdtPr>
      <w:sdtContent>
        <w:customXmlDelRangeEnd w:id="2076"/>
        <w:p w14:paraId="00000153" w14:textId="02BCA8DC" w:rsidR="00641530" w:rsidRPr="00641530" w:rsidDel="003A7B96" w:rsidRDefault="00000000">
          <w:pPr>
            <w:widowControl w:val="0"/>
            <w:pBdr>
              <w:top w:val="nil"/>
              <w:left w:val="nil"/>
              <w:bottom w:val="nil"/>
              <w:right w:val="nil"/>
              <w:between w:val="nil"/>
            </w:pBdr>
            <w:spacing w:line="240" w:lineRule="auto"/>
            <w:rPr>
              <w:del w:id="2077" w:author="Mathias Jönsson" w:date="2025-01-17T13:20:00Z" w16du:dateUtc="2025-01-17T02:20:00Z"/>
              <w:rPrChange w:id="2078" w:author="Mathias Jönsson" w:date="2024-11-22T00:42:00Z">
                <w:rPr>
                  <w:del w:id="2079" w:author="Mathias Jönsson" w:date="2025-01-17T13:20:00Z" w16du:dateUtc="2025-01-17T02:20:00Z"/>
                  <w:sz w:val="24"/>
                  <w:szCs w:val="24"/>
                </w:rPr>
              </w:rPrChange>
            </w:rPr>
            <w:pPrChange w:id="2080" w:author="Mathias Jönsson" w:date="2025-01-17T13:20:00Z" w16du:dateUtc="2025-01-17T02:20:00Z">
              <w:pPr>
                <w:widowControl w:val="0"/>
                <w:pBdr>
                  <w:top w:val="nil"/>
                  <w:left w:val="nil"/>
                  <w:bottom w:val="nil"/>
                  <w:right w:val="nil"/>
                  <w:between w:val="nil"/>
                </w:pBdr>
                <w:spacing w:line="240" w:lineRule="auto"/>
                <w:ind w:left="720" w:hanging="720"/>
              </w:pPr>
            </w:pPrChange>
          </w:pPr>
          <w:del w:id="2081" w:author="Mathias Jönsson" w:date="2025-01-17T13:20:00Z" w16du:dateUtc="2025-01-17T02:20:00Z">
            <w:r w:rsidDel="003A7B96">
              <w:rPr>
                <w:sz w:val="24"/>
                <w:szCs w:val="24"/>
              </w:rPr>
              <w:br/>
            </w:r>
          </w:del>
          <w:customXmlDelRangeStart w:id="2082" w:author="Mathias Jönsson" w:date="2025-01-17T13:20:00Z"/>
          <w:sdt>
            <w:sdtPr>
              <w:tag w:val="goog_rdk_202"/>
              <w:id w:val="-2097394446"/>
            </w:sdtPr>
            <w:sdtContent>
              <w:customXmlDelRangeEnd w:id="2082"/>
              <w:customXmlDelRangeStart w:id="2083" w:author="Mathias Jönsson" w:date="2025-01-17T13:20:00Z"/>
            </w:sdtContent>
          </w:sdt>
          <w:customXmlDelRangeEnd w:id="2083"/>
        </w:p>
        <w:customXmlDelRangeStart w:id="2084" w:author="Mathias Jönsson" w:date="2025-01-17T13:20:00Z"/>
        <w:sdt>
          <w:sdtPr>
            <w:tag w:val="goog_rdk_204"/>
            <w:id w:val="1976093664"/>
          </w:sdtPr>
          <w:sdtContent>
            <w:customXmlDelRangeEnd w:id="2084"/>
            <w:p w14:paraId="2588FAB3" w14:textId="77777777" w:rsidR="00641530" w:rsidRPr="00641530" w:rsidDel="003A7B96" w:rsidRDefault="00000000">
              <w:pPr>
                <w:widowControl w:val="0"/>
                <w:pBdr>
                  <w:top w:val="nil"/>
                  <w:left w:val="nil"/>
                  <w:bottom w:val="nil"/>
                  <w:right w:val="nil"/>
                  <w:between w:val="nil"/>
                </w:pBdr>
                <w:spacing w:line="240" w:lineRule="auto"/>
                <w:rPr>
                  <w:del w:id="2085" w:author="Mathias Jönsson" w:date="2025-01-17T13:20:00Z" w16du:dateUtc="2025-01-17T02:20:00Z"/>
                  <w:rPrChange w:id="2086" w:author="Mathias Jönsson" w:date="2024-11-22T00:42:00Z">
                    <w:rPr>
                      <w:del w:id="2087" w:author="Mathias Jönsson" w:date="2025-01-17T13:20:00Z" w16du:dateUtc="2025-01-17T02:20:00Z"/>
                      <w:sz w:val="24"/>
                      <w:szCs w:val="24"/>
                    </w:rPr>
                  </w:rPrChange>
                </w:rPr>
                <w:pPrChange w:id="2088" w:author="Mathias Jönsson" w:date="2025-01-17T13:20:00Z" w16du:dateUtc="2025-01-17T02:20:00Z">
                  <w:pPr>
                    <w:widowControl w:val="0"/>
                    <w:pBdr>
                      <w:top w:val="nil"/>
                      <w:left w:val="nil"/>
                      <w:bottom w:val="nil"/>
                      <w:right w:val="nil"/>
                      <w:between w:val="nil"/>
                    </w:pBdr>
                    <w:spacing w:line="240" w:lineRule="auto"/>
                    <w:ind w:left="720" w:hanging="720"/>
                  </w:pPr>
                </w:pPrChange>
              </w:pPr>
              <w:del w:id="2089" w:author="Mathias Jönsson" w:date="2025-01-17T13:20:00Z" w16du:dateUtc="2025-01-17T02:20:00Z">
                <w:r w:rsidDel="003A7B96">
                  <w:rPr>
                    <w:sz w:val="24"/>
                    <w:szCs w:val="24"/>
                  </w:rPr>
                  <w:delText>81. Rodionova,I.A., Gao,Y., Sastry,A., Hefner,Y., Lim,H.G., Rodionov,D.A., Saier,M.H. and Palsson,B.O. (2021) Identification of a transcription factor, PunR, that regulates the purine and purine nucleoside transporter punC in</w:delText>
                </w:r>
                <w:r w:rsidDel="003A7B96">
                  <w:rPr>
                    <w:i/>
                    <w:sz w:val="24"/>
                    <w:szCs w:val="24"/>
                  </w:rPr>
                  <w:delText xml:space="preserve"> E. coli</w:delText>
                </w:r>
                <w:r w:rsidDel="003A7B96">
                  <w:rPr>
                    <w:sz w:val="24"/>
                    <w:szCs w:val="24"/>
                  </w:rPr>
                  <w:delText xml:space="preserve">. </w:delText>
                </w:r>
                <w:r w:rsidDel="003A7B96">
                  <w:rPr>
                    <w:i/>
                    <w:sz w:val="24"/>
                    <w:szCs w:val="24"/>
                  </w:rPr>
                  <w:delText>Commun. Biol.</w:delText>
                </w:r>
                <w:r w:rsidDel="003A7B96">
                  <w:rPr>
                    <w:sz w:val="24"/>
                    <w:szCs w:val="24"/>
                  </w:rPr>
                  <w:delText xml:space="preserve">, </w:delText>
                </w:r>
                <w:r w:rsidDel="003A7B96">
                  <w:rPr>
                    <w:b/>
                    <w:sz w:val="24"/>
                    <w:szCs w:val="24"/>
                  </w:rPr>
                  <w:delText>4</w:delText>
                </w:r>
                <w:r w:rsidDel="003A7B96">
                  <w:rPr>
                    <w:sz w:val="24"/>
                    <w:szCs w:val="24"/>
                  </w:rPr>
                  <w:delText>, 1–10.</w:delText>
                </w:r>
                <w:r w:rsidDel="003A7B96">
                  <w:rPr>
                    <w:sz w:val="24"/>
                    <w:szCs w:val="24"/>
                  </w:rPr>
                  <w:br/>
                  <w:delText>https://doi.org/10.1038/s42003-021-02516-0</w:delText>
                </w:r>
                <w:r w:rsidDel="003A7B96">
                  <w:rPr>
                    <w:sz w:val="24"/>
                    <w:szCs w:val="24"/>
                  </w:rPr>
                  <w:br/>
                </w:r>
              </w:del>
            </w:p>
            <w:customXmlDelRangeStart w:id="2090" w:author="Mathias Jönsson" w:date="2025-01-17T13:20:00Z"/>
          </w:sdtContent>
        </w:sdt>
        <w:customXmlDelRangeEnd w:id="2090"/>
        <w:customXmlDelRangeStart w:id="2091" w:author="Mathias Jönsson" w:date="2025-01-17T13:20:00Z"/>
      </w:sdtContent>
    </w:sdt>
    <w:customXmlDelRangeEnd w:id="2091"/>
    <w:p w14:paraId="00000154" w14:textId="2AF9E13F" w:rsidR="00641530" w:rsidDel="003A7B96" w:rsidRDefault="00000000">
      <w:pPr>
        <w:widowControl w:val="0"/>
        <w:pBdr>
          <w:top w:val="nil"/>
          <w:left w:val="nil"/>
          <w:bottom w:val="nil"/>
          <w:right w:val="nil"/>
          <w:between w:val="nil"/>
        </w:pBdr>
        <w:spacing w:line="240" w:lineRule="auto"/>
        <w:rPr>
          <w:del w:id="2092" w:author="Mathias Jönsson" w:date="2025-01-17T13:20:00Z" w16du:dateUtc="2025-01-17T02:20:00Z"/>
          <w:sz w:val="24"/>
          <w:szCs w:val="24"/>
        </w:rPr>
        <w:pPrChange w:id="2093" w:author="Mathias Jönsson" w:date="2025-01-17T13:20:00Z" w16du:dateUtc="2025-01-17T02:20:00Z">
          <w:pPr>
            <w:widowControl w:val="0"/>
            <w:pBdr>
              <w:top w:val="nil"/>
              <w:left w:val="nil"/>
              <w:bottom w:val="nil"/>
              <w:right w:val="nil"/>
              <w:between w:val="nil"/>
            </w:pBdr>
            <w:spacing w:line="240" w:lineRule="auto"/>
            <w:ind w:left="720" w:hanging="720"/>
          </w:pPr>
        </w:pPrChange>
      </w:pPr>
      <w:del w:id="2094" w:author="Mathias Jönsson" w:date="2025-01-17T13:20:00Z" w16du:dateUtc="2025-01-17T02:20:00Z">
        <w:r w:rsidDel="003A7B96">
          <w:rPr>
            <w:sz w:val="24"/>
            <w:szCs w:val="24"/>
          </w:rPr>
          <w:br/>
          <w:delText xml:space="preserve">82. Feng,W.-H., Mao,X.-M., Liu,Z.-H. and Li,Y.-Q. (2011) The ECF sigma factor SigT regulates actinorhodin production in response to nitrogen stress in </w:delText>
        </w:r>
        <w:r w:rsidDel="003A7B96">
          <w:rPr>
            <w:i/>
            <w:sz w:val="24"/>
            <w:szCs w:val="24"/>
          </w:rPr>
          <w:delText>Streptomyces coelicolor</w:delText>
        </w:r>
        <w:r w:rsidDel="003A7B96">
          <w:rPr>
            <w:sz w:val="24"/>
            <w:szCs w:val="24"/>
          </w:rPr>
          <w:delText xml:space="preserve">. </w:delText>
        </w:r>
        <w:r w:rsidDel="003A7B96">
          <w:rPr>
            <w:i/>
            <w:sz w:val="24"/>
            <w:szCs w:val="24"/>
          </w:rPr>
          <w:delText>Appl. Microbiol. Biotechnol.</w:delText>
        </w:r>
        <w:r w:rsidDel="003A7B96">
          <w:rPr>
            <w:sz w:val="24"/>
            <w:szCs w:val="24"/>
          </w:rPr>
          <w:delText xml:space="preserve">, </w:delText>
        </w:r>
        <w:r w:rsidDel="003A7B96">
          <w:rPr>
            <w:b/>
            <w:sz w:val="24"/>
            <w:szCs w:val="24"/>
          </w:rPr>
          <w:delText>92</w:delText>
        </w:r>
        <w:r w:rsidDel="003A7B96">
          <w:rPr>
            <w:sz w:val="24"/>
            <w:szCs w:val="24"/>
          </w:rPr>
          <w:delText>, 1009–1021.</w:delText>
        </w:r>
        <w:r w:rsidDel="003A7B96">
          <w:rPr>
            <w:sz w:val="24"/>
            <w:szCs w:val="24"/>
          </w:rPr>
          <w:br/>
          <w:delText>https://doi.org/10.1007/s00253-011-3619-2</w:delText>
        </w:r>
        <w:r w:rsidDel="003A7B96">
          <w:rPr>
            <w:sz w:val="24"/>
            <w:szCs w:val="24"/>
          </w:rPr>
          <w:br/>
        </w:r>
      </w:del>
    </w:p>
    <w:p w14:paraId="00000155" w14:textId="67904D85" w:rsidR="00641530" w:rsidDel="003A7B96" w:rsidRDefault="00000000">
      <w:pPr>
        <w:widowControl w:val="0"/>
        <w:pBdr>
          <w:top w:val="nil"/>
          <w:left w:val="nil"/>
          <w:bottom w:val="nil"/>
          <w:right w:val="nil"/>
          <w:between w:val="nil"/>
        </w:pBdr>
        <w:spacing w:line="240" w:lineRule="auto"/>
        <w:rPr>
          <w:del w:id="2095" w:author="Mathias Jönsson" w:date="2025-01-17T13:20:00Z" w16du:dateUtc="2025-01-17T02:20:00Z"/>
          <w:sz w:val="24"/>
          <w:szCs w:val="24"/>
        </w:rPr>
        <w:pPrChange w:id="2096" w:author="Mathias Jönsson" w:date="2025-01-17T13:20:00Z" w16du:dateUtc="2025-01-17T02:20:00Z">
          <w:pPr>
            <w:widowControl w:val="0"/>
            <w:pBdr>
              <w:top w:val="nil"/>
              <w:left w:val="nil"/>
              <w:bottom w:val="nil"/>
              <w:right w:val="nil"/>
              <w:between w:val="nil"/>
            </w:pBdr>
            <w:spacing w:line="240" w:lineRule="auto"/>
            <w:ind w:left="720" w:hanging="720"/>
          </w:pPr>
        </w:pPrChange>
      </w:pPr>
      <w:del w:id="2097" w:author="Mathias Jönsson" w:date="2025-01-17T13:20:00Z" w16du:dateUtc="2025-01-17T02:20:00Z">
        <w:r w:rsidDel="003A7B96">
          <w:rPr>
            <w:sz w:val="24"/>
            <w:szCs w:val="24"/>
          </w:rPr>
          <w:br/>
          <w:delText xml:space="preserve">83. Mao,X.-M., Zhou,Z., Cheng,L.-Y., Hou,X.-P., Guan,W.-J. and Li,Y.-Q. (2009) Involvement of SigT and RstA in the differentiation of </w:delText>
        </w:r>
        <w:r w:rsidDel="003A7B96">
          <w:rPr>
            <w:i/>
            <w:sz w:val="24"/>
            <w:szCs w:val="24"/>
          </w:rPr>
          <w:delText>Streptomyces coelicolor</w:delText>
        </w:r>
        <w:r w:rsidDel="003A7B96">
          <w:rPr>
            <w:sz w:val="24"/>
            <w:szCs w:val="24"/>
          </w:rPr>
          <w:delText xml:space="preserve">. </w:delText>
        </w:r>
        <w:r w:rsidDel="003A7B96">
          <w:rPr>
            <w:i/>
            <w:sz w:val="24"/>
            <w:szCs w:val="24"/>
          </w:rPr>
          <w:delText>FEBS Lett.</w:delText>
        </w:r>
        <w:r w:rsidDel="003A7B96">
          <w:rPr>
            <w:sz w:val="24"/>
            <w:szCs w:val="24"/>
          </w:rPr>
          <w:delText xml:space="preserve">, </w:delText>
        </w:r>
        <w:r w:rsidDel="003A7B96">
          <w:rPr>
            <w:b/>
            <w:sz w:val="24"/>
            <w:szCs w:val="24"/>
          </w:rPr>
          <w:delText>583</w:delText>
        </w:r>
        <w:r w:rsidDel="003A7B96">
          <w:rPr>
            <w:sz w:val="24"/>
            <w:szCs w:val="24"/>
          </w:rPr>
          <w:delText>, 3145–3150.</w:delText>
        </w:r>
        <w:r w:rsidDel="003A7B96">
          <w:rPr>
            <w:sz w:val="24"/>
            <w:szCs w:val="24"/>
          </w:rPr>
          <w:br/>
          <w:delText>https://doi.org/10.1016/j.febslet.2009.09.025</w:delText>
        </w:r>
        <w:r w:rsidDel="003A7B96">
          <w:rPr>
            <w:sz w:val="24"/>
            <w:szCs w:val="24"/>
          </w:rPr>
          <w:br/>
        </w:r>
      </w:del>
    </w:p>
    <w:p w14:paraId="00000156" w14:textId="721848BF" w:rsidR="00641530" w:rsidDel="003A7B96" w:rsidRDefault="00000000">
      <w:pPr>
        <w:widowControl w:val="0"/>
        <w:pBdr>
          <w:top w:val="nil"/>
          <w:left w:val="nil"/>
          <w:bottom w:val="nil"/>
          <w:right w:val="nil"/>
          <w:between w:val="nil"/>
        </w:pBdr>
        <w:spacing w:line="240" w:lineRule="auto"/>
        <w:rPr>
          <w:del w:id="2098" w:author="Mathias Jönsson" w:date="2025-01-17T13:20:00Z" w16du:dateUtc="2025-01-17T02:20:00Z"/>
          <w:sz w:val="24"/>
          <w:szCs w:val="24"/>
        </w:rPr>
        <w:pPrChange w:id="2099" w:author="Mathias Jönsson" w:date="2025-01-17T13:20:00Z" w16du:dateUtc="2025-01-17T02:20:00Z">
          <w:pPr>
            <w:widowControl w:val="0"/>
            <w:pBdr>
              <w:top w:val="nil"/>
              <w:left w:val="nil"/>
              <w:bottom w:val="nil"/>
              <w:right w:val="nil"/>
              <w:between w:val="nil"/>
            </w:pBdr>
            <w:spacing w:line="240" w:lineRule="auto"/>
            <w:ind w:left="720" w:hanging="720"/>
          </w:pPr>
        </w:pPrChange>
      </w:pPr>
      <w:del w:id="2100" w:author="Mathias Jönsson" w:date="2025-01-17T13:20:00Z" w16du:dateUtc="2025-01-17T02:20:00Z">
        <w:r w:rsidDel="003A7B96">
          <w:rPr>
            <w:sz w:val="24"/>
            <w:szCs w:val="24"/>
          </w:rPr>
          <w:br/>
          <w:delText xml:space="preserve">84. Park,P.J. (2009) ChIP–seq: advantages and challenges of a maturing technology. </w:delText>
        </w:r>
        <w:r w:rsidDel="003A7B96">
          <w:rPr>
            <w:i/>
            <w:sz w:val="24"/>
            <w:szCs w:val="24"/>
          </w:rPr>
          <w:delText>Nat. Rev. Genet.</w:delText>
        </w:r>
        <w:r w:rsidDel="003A7B96">
          <w:rPr>
            <w:sz w:val="24"/>
            <w:szCs w:val="24"/>
          </w:rPr>
          <w:delText xml:space="preserve">, </w:delText>
        </w:r>
        <w:r w:rsidDel="003A7B96">
          <w:rPr>
            <w:b/>
            <w:sz w:val="24"/>
            <w:szCs w:val="24"/>
          </w:rPr>
          <w:delText>10</w:delText>
        </w:r>
        <w:r w:rsidDel="003A7B96">
          <w:rPr>
            <w:sz w:val="24"/>
            <w:szCs w:val="24"/>
          </w:rPr>
          <w:delText>, 669–680.</w:delText>
        </w:r>
        <w:r w:rsidDel="003A7B96">
          <w:rPr>
            <w:sz w:val="24"/>
            <w:szCs w:val="24"/>
          </w:rPr>
          <w:br/>
          <w:delText>https://doi.org/10.1038/nrg2641</w:delText>
        </w:r>
        <w:r w:rsidDel="003A7B96">
          <w:rPr>
            <w:sz w:val="24"/>
            <w:szCs w:val="24"/>
          </w:rPr>
          <w:br/>
        </w:r>
      </w:del>
    </w:p>
    <w:p w14:paraId="00000157" w14:textId="5BAC7DB6" w:rsidR="00641530" w:rsidDel="003A7B96" w:rsidRDefault="00000000">
      <w:pPr>
        <w:widowControl w:val="0"/>
        <w:pBdr>
          <w:top w:val="nil"/>
          <w:left w:val="nil"/>
          <w:bottom w:val="nil"/>
          <w:right w:val="nil"/>
          <w:between w:val="nil"/>
        </w:pBdr>
        <w:spacing w:line="240" w:lineRule="auto"/>
        <w:rPr>
          <w:del w:id="2101" w:author="Mathias Jönsson" w:date="2025-01-17T13:20:00Z" w16du:dateUtc="2025-01-17T02:20:00Z"/>
          <w:sz w:val="24"/>
          <w:szCs w:val="24"/>
        </w:rPr>
        <w:pPrChange w:id="2102" w:author="Mathias Jönsson" w:date="2025-01-17T13:20:00Z" w16du:dateUtc="2025-01-17T02:20:00Z">
          <w:pPr>
            <w:widowControl w:val="0"/>
            <w:pBdr>
              <w:top w:val="nil"/>
              <w:left w:val="nil"/>
              <w:bottom w:val="nil"/>
              <w:right w:val="nil"/>
              <w:between w:val="nil"/>
            </w:pBdr>
            <w:spacing w:line="240" w:lineRule="auto"/>
            <w:ind w:left="720" w:hanging="720"/>
          </w:pPr>
        </w:pPrChange>
      </w:pPr>
      <w:del w:id="2103" w:author="Mathias Jönsson" w:date="2025-01-17T13:20:00Z" w16du:dateUtc="2025-01-17T02:20:00Z">
        <w:r w:rsidDel="003A7B96">
          <w:rPr>
            <w:sz w:val="24"/>
            <w:szCs w:val="24"/>
          </w:rPr>
          <w:br/>
          <w:delText xml:space="preserve">85. Bartlett,A., O’Malley,R.C., Huang,S.C., Galli,M., Nery,J.R., Gallavotti,A. and Ecker,J.R. (2017) Mapping genome-wide transcription-factor binding sites using DAP-seq. </w:delText>
        </w:r>
        <w:r w:rsidDel="003A7B96">
          <w:rPr>
            <w:i/>
            <w:sz w:val="24"/>
            <w:szCs w:val="24"/>
          </w:rPr>
          <w:delText>Nat. Protoc.</w:delText>
        </w:r>
        <w:r w:rsidDel="003A7B96">
          <w:rPr>
            <w:sz w:val="24"/>
            <w:szCs w:val="24"/>
          </w:rPr>
          <w:delText xml:space="preserve">, </w:delText>
        </w:r>
        <w:r w:rsidDel="003A7B96">
          <w:rPr>
            <w:b/>
            <w:sz w:val="24"/>
            <w:szCs w:val="24"/>
          </w:rPr>
          <w:delText>12</w:delText>
        </w:r>
        <w:r w:rsidDel="003A7B96">
          <w:rPr>
            <w:sz w:val="24"/>
            <w:szCs w:val="24"/>
          </w:rPr>
          <w:delText>, 1659–1672.</w:delText>
        </w:r>
        <w:r w:rsidDel="003A7B96">
          <w:rPr>
            <w:sz w:val="24"/>
            <w:szCs w:val="24"/>
          </w:rPr>
          <w:br/>
          <w:delText>https://doi.org/10.1038/nprot.2017.055</w:delText>
        </w:r>
        <w:r w:rsidDel="003A7B96">
          <w:rPr>
            <w:sz w:val="24"/>
            <w:szCs w:val="24"/>
          </w:rPr>
          <w:br/>
        </w:r>
      </w:del>
    </w:p>
    <w:p w14:paraId="00000158" w14:textId="33A5A2D0" w:rsidR="00641530" w:rsidDel="003A7B96" w:rsidRDefault="00000000">
      <w:pPr>
        <w:widowControl w:val="0"/>
        <w:pBdr>
          <w:top w:val="nil"/>
          <w:left w:val="nil"/>
          <w:bottom w:val="nil"/>
          <w:right w:val="nil"/>
          <w:between w:val="nil"/>
        </w:pBdr>
        <w:spacing w:line="240" w:lineRule="auto"/>
        <w:rPr>
          <w:del w:id="2104" w:author="Mathias Jönsson" w:date="2025-01-17T13:20:00Z" w16du:dateUtc="2025-01-17T02:20:00Z"/>
          <w:sz w:val="24"/>
          <w:szCs w:val="24"/>
        </w:rPr>
        <w:pPrChange w:id="2105" w:author="Mathias Jönsson" w:date="2025-01-17T13:20:00Z" w16du:dateUtc="2025-01-17T02:20:00Z">
          <w:pPr>
            <w:widowControl w:val="0"/>
            <w:pBdr>
              <w:top w:val="nil"/>
              <w:left w:val="nil"/>
              <w:bottom w:val="nil"/>
              <w:right w:val="nil"/>
              <w:between w:val="nil"/>
            </w:pBdr>
            <w:spacing w:line="240" w:lineRule="auto"/>
            <w:ind w:left="720" w:hanging="720"/>
          </w:pPr>
        </w:pPrChange>
      </w:pPr>
      <w:del w:id="2106" w:author="Mathias Jönsson" w:date="2025-01-17T13:20:00Z" w16du:dateUtc="2025-01-17T02:20:00Z">
        <w:r w:rsidDel="003A7B96">
          <w:rPr>
            <w:sz w:val="24"/>
            <w:szCs w:val="24"/>
          </w:rPr>
          <w:br/>
          <w:delText xml:space="preserve">86. Otani,H. and Mouncey,N.J. (2022) RIViT-seq enables systematic identification of regulons of transcriptional machineries. </w:delText>
        </w:r>
        <w:r w:rsidDel="003A7B96">
          <w:rPr>
            <w:i/>
            <w:sz w:val="24"/>
            <w:szCs w:val="24"/>
          </w:rPr>
          <w:delText>Nat. Commun.</w:delText>
        </w:r>
        <w:r w:rsidDel="003A7B96">
          <w:rPr>
            <w:sz w:val="24"/>
            <w:szCs w:val="24"/>
          </w:rPr>
          <w:delText xml:space="preserve">, </w:delText>
        </w:r>
        <w:r w:rsidDel="003A7B96">
          <w:rPr>
            <w:b/>
            <w:sz w:val="24"/>
            <w:szCs w:val="24"/>
          </w:rPr>
          <w:delText>13</w:delText>
        </w:r>
        <w:r w:rsidDel="003A7B96">
          <w:rPr>
            <w:sz w:val="24"/>
            <w:szCs w:val="24"/>
          </w:rPr>
          <w:delText>, 3502.</w:delText>
        </w:r>
        <w:r w:rsidDel="003A7B96">
          <w:rPr>
            <w:sz w:val="24"/>
            <w:szCs w:val="24"/>
          </w:rPr>
          <w:br/>
          <w:delText>https://doi.org/10.1038/s41467-022-31191-w</w:delText>
        </w:r>
        <w:r w:rsidDel="003A7B96">
          <w:rPr>
            <w:sz w:val="24"/>
            <w:szCs w:val="24"/>
          </w:rPr>
          <w:br/>
        </w:r>
      </w:del>
    </w:p>
    <w:p w14:paraId="00000159" w14:textId="77777777" w:rsidR="00641530" w:rsidDel="003A7B96" w:rsidRDefault="00641530">
      <w:pPr>
        <w:widowControl w:val="0"/>
        <w:pBdr>
          <w:top w:val="nil"/>
          <w:left w:val="nil"/>
          <w:bottom w:val="nil"/>
          <w:right w:val="nil"/>
          <w:between w:val="nil"/>
        </w:pBdr>
        <w:spacing w:line="240" w:lineRule="auto"/>
        <w:rPr>
          <w:del w:id="2107" w:author="Mathias Jönsson" w:date="2025-01-17T13:20:00Z" w16du:dateUtc="2025-01-17T02:20:00Z"/>
          <w:sz w:val="24"/>
          <w:szCs w:val="24"/>
        </w:rPr>
        <w:pPrChange w:id="2108" w:author="Mathias Jönsson" w:date="2025-01-17T13:20:00Z" w16du:dateUtc="2025-01-17T02:20:00Z">
          <w:pPr>
            <w:widowControl w:val="0"/>
            <w:pBdr>
              <w:top w:val="nil"/>
              <w:left w:val="nil"/>
              <w:bottom w:val="nil"/>
              <w:right w:val="nil"/>
              <w:between w:val="nil"/>
            </w:pBdr>
            <w:spacing w:line="480" w:lineRule="auto"/>
            <w:ind w:left="720" w:hanging="720"/>
          </w:pPr>
        </w:pPrChange>
      </w:pPr>
    </w:p>
    <w:p w14:paraId="3C0270BF" w14:textId="739DBA22" w:rsidR="00240F6C" w:rsidRPr="00240F6C" w:rsidRDefault="00240F6C">
      <w:pPr>
        <w:tabs>
          <w:tab w:val="left" w:pos="1836"/>
        </w:tabs>
        <w:rPr>
          <w:sz w:val="24"/>
          <w:szCs w:val="24"/>
        </w:rPr>
        <w:pPrChange w:id="2109" w:author="Mathias Jönsson" w:date="2025-01-18T14:44:00Z" w16du:dateUtc="2025-01-18T03:44:00Z">
          <w:pPr/>
        </w:pPrChange>
      </w:pPr>
    </w:p>
    <w:sectPr w:rsidR="00240F6C" w:rsidRPr="00240F6C">
      <w:footerReference w:type="default" r:id="rId32"/>
      <w:pgSz w:w="11909" w:h="16834"/>
      <w:pgMar w:top="1440" w:right="1440" w:bottom="1440" w:left="1440"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54" w:author="Mathias Jönsson" w:date="2024-11-19T02:39:00Z" w:initials="">
    <w:p w14:paraId="0000015C" w14:textId="77777777" w:rsidR="00641530" w:rsidRDefault="00000000">
      <w:pPr>
        <w:widowControl w:val="0"/>
        <w:pBdr>
          <w:top w:val="nil"/>
          <w:left w:val="nil"/>
          <w:bottom w:val="nil"/>
          <w:right w:val="nil"/>
          <w:between w:val="nil"/>
        </w:pBdr>
        <w:spacing w:line="240" w:lineRule="auto"/>
        <w:rPr>
          <w:color w:val="000000"/>
        </w:rPr>
      </w:pPr>
      <w:r>
        <w:rPr>
          <w:color w:val="000000"/>
        </w:rPr>
        <w:t>- Line490: Please correct the typo “organsms” to “organisms.”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15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15C" w16cid:durableId="000001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A7A90" w14:textId="77777777" w:rsidR="001B2959" w:rsidRDefault="001B2959">
      <w:pPr>
        <w:spacing w:line="240" w:lineRule="auto"/>
      </w:pPr>
      <w:r>
        <w:separator/>
      </w:r>
    </w:p>
  </w:endnote>
  <w:endnote w:type="continuationSeparator" w:id="0">
    <w:p w14:paraId="38B734E8" w14:textId="77777777" w:rsidR="001B2959" w:rsidRDefault="001B29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BA2B3B17-21C4-4E20-83F5-D91AEBE718A5}"/>
    <w:embedItalic r:id="rId2" w:fontKey="{2018856E-8DA3-4AB5-A83E-F3E8BE4C06EA}"/>
  </w:font>
  <w:font w:name="Cambria Math">
    <w:panose1 w:val="02040503050406030204"/>
    <w:charset w:val="00"/>
    <w:family w:val="roman"/>
    <w:pitch w:val="variable"/>
    <w:sig w:usb0="E00006FF" w:usb1="420024FF" w:usb2="02000000" w:usb3="00000000" w:csb0="0000019F" w:csb1="00000000"/>
    <w:embedRegular r:id="rId3" w:fontKey="{0CF5C50E-C1CC-4E83-8826-6E296B34F8B8}"/>
    <w:embedItalic r:id="rId4" w:fontKey="{B4677BBE-0C13-4F35-BAE2-C41EAAEFB695}"/>
  </w:font>
  <w:font w:name="Roboto">
    <w:charset w:val="00"/>
    <w:family w:val="auto"/>
    <w:pitch w:val="variable"/>
    <w:sig w:usb0="E0000AFF" w:usb1="5000217F" w:usb2="00000021" w:usb3="00000000" w:csb0="0000019F" w:csb1="00000000"/>
    <w:embedRegular r:id="rId5" w:fontKey="{E6FF5738-48A4-4DE7-8E95-93FCD01C27D8}"/>
  </w:font>
  <w:font w:name="Merriweather">
    <w:charset w:val="00"/>
    <w:family w:val="auto"/>
    <w:pitch w:val="variable"/>
    <w:sig w:usb0="20000207" w:usb1="00000002" w:usb2="00000000" w:usb3="00000000" w:csb0="00000197" w:csb1="00000000"/>
    <w:embedRegular r:id="rId6" w:fontKey="{A180E436-9701-4C80-85BD-8A6352C6CB19}"/>
    <w:embedItalic r:id="rId7" w:fontKey="{6206AAA1-769C-4C5A-9ED3-D63142A6173A}"/>
  </w:font>
  <w:font w:name="Segoe UI Symbol">
    <w:panose1 w:val="020B0502040204020203"/>
    <w:charset w:val="00"/>
    <w:family w:val="swiss"/>
    <w:pitch w:val="variable"/>
    <w:sig w:usb0="800001E3" w:usb1="1200FFEF" w:usb2="00040000" w:usb3="00000000" w:csb0="00000001" w:csb1="00000000"/>
    <w:embedRegular r:id="rId8" w:fontKey="{1FA1D075-6A3C-41B5-BF65-5D108ED25492}"/>
  </w:font>
  <w:font w:name="Calibri">
    <w:panose1 w:val="020F0502020204030204"/>
    <w:charset w:val="00"/>
    <w:family w:val="swiss"/>
    <w:pitch w:val="variable"/>
    <w:sig w:usb0="E4002EFF" w:usb1="C000247B" w:usb2="00000009" w:usb3="00000000" w:csb0="000001FF" w:csb1="00000000"/>
    <w:embedRegular r:id="rId9" w:fontKey="{ABD12F23-1BA6-462A-A6DB-2C4C2FCD83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5B" w14:textId="77777777" w:rsidR="00641530" w:rsidRDefault="006415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4D91D" w14:textId="77777777" w:rsidR="001B2959" w:rsidRDefault="001B2959">
      <w:pPr>
        <w:spacing w:line="240" w:lineRule="auto"/>
      </w:pPr>
      <w:r>
        <w:separator/>
      </w:r>
    </w:p>
  </w:footnote>
  <w:footnote w:type="continuationSeparator" w:id="0">
    <w:p w14:paraId="6FC45293" w14:textId="77777777" w:rsidR="001B2959" w:rsidRDefault="001B29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0943A27"/>
    <w:multiLevelType w:val="multilevel"/>
    <w:tmpl w:val="5A7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EB670B4"/>
    <w:multiLevelType w:val="hybridMultilevel"/>
    <w:tmpl w:val="FF6C65D0"/>
    <w:lvl w:ilvl="0" w:tplc="250486D4">
      <w:numFmt w:val="bullet"/>
      <w:lvlText w:val="-"/>
      <w:lvlJc w:val="left"/>
      <w:pPr>
        <w:ind w:left="432" w:hanging="360"/>
      </w:pPr>
      <w:rPr>
        <w:rFonts w:ascii="Arial" w:eastAsia="Arial" w:hAnsi="Arial" w:cs="Aria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num w:numId="1" w16cid:durableId="463624988">
    <w:abstractNumId w:val="1"/>
  </w:num>
  <w:num w:numId="2" w16cid:durableId="140090677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thias Jönsson">
    <w15:presenceInfo w15:providerId="AD" w15:userId="S::nilmat@dtu.dk::0f5b0372-9d80-43ee-92c1-5062afed65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530"/>
    <w:rsid w:val="00006A32"/>
    <w:rsid w:val="000900CE"/>
    <w:rsid w:val="000B3E40"/>
    <w:rsid w:val="000E3501"/>
    <w:rsid w:val="000E3E0B"/>
    <w:rsid w:val="00120CB4"/>
    <w:rsid w:val="0014263A"/>
    <w:rsid w:val="00154001"/>
    <w:rsid w:val="00186EDF"/>
    <w:rsid w:val="001B2959"/>
    <w:rsid w:val="001B3062"/>
    <w:rsid w:val="001B77BA"/>
    <w:rsid w:val="00231B05"/>
    <w:rsid w:val="00240F6C"/>
    <w:rsid w:val="002511A5"/>
    <w:rsid w:val="0025445C"/>
    <w:rsid w:val="00270D8F"/>
    <w:rsid w:val="002807D4"/>
    <w:rsid w:val="003053D3"/>
    <w:rsid w:val="00344C8A"/>
    <w:rsid w:val="00353D40"/>
    <w:rsid w:val="003A79BA"/>
    <w:rsid w:val="003A7B96"/>
    <w:rsid w:val="00400C2F"/>
    <w:rsid w:val="00445B94"/>
    <w:rsid w:val="004C0C2C"/>
    <w:rsid w:val="004C1F22"/>
    <w:rsid w:val="004D5E9B"/>
    <w:rsid w:val="004E1CDA"/>
    <w:rsid w:val="004F24FF"/>
    <w:rsid w:val="00556234"/>
    <w:rsid w:val="005A5085"/>
    <w:rsid w:val="00606738"/>
    <w:rsid w:val="00641530"/>
    <w:rsid w:val="00686354"/>
    <w:rsid w:val="00690006"/>
    <w:rsid w:val="006B659A"/>
    <w:rsid w:val="006E7387"/>
    <w:rsid w:val="00745121"/>
    <w:rsid w:val="0076239E"/>
    <w:rsid w:val="00771955"/>
    <w:rsid w:val="00771C4E"/>
    <w:rsid w:val="00795E09"/>
    <w:rsid w:val="007A6146"/>
    <w:rsid w:val="008029E2"/>
    <w:rsid w:val="008C315A"/>
    <w:rsid w:val="0092597E"/>
    <w:rsid w:val="00932A5D"/>
    <w:rsid w:val="00946880"/>
    <w:rsid w:val="009664C4"/>
    <w:rsid w:val="00972B91"/>
    <w:rsid w:val="009A530A"/>
    <w:rsid w:val="009B2169"/>
    <w:rsid w:val="009C7DA8"/>
    <w:rsid w:val="009E6155"/>
    <w:rsid w:val="00A66B61"/>
    <w:rsid w:val="00AA2F2C"/>
    <w:rsid w:val="00AD43AB"/>
    <w:rsid w:val="00AF08CA"/>
    <w:rsid w:val="00AF4920"/>
    <w:rsid w:val="00BA0D27"/>
    <w:rsid w:val="00C21B8B"/>
    <w:rsid w:val="00C435AA"/>
    <w:rsid w:val="00C8120A"/>
    <w:rsid w:val="00D12FD3"/>
    <w:rsid w:val="00D2423B"/>
    <w:rsid w:val="00D94EBF"/>
    <w:rsid w:val="00DD770E"/>
    <w:rsid w:val="00E15A51"/>
    <w:rsid w:val="00E764DC"/>
    <w:rsid w:val="00E92FBA"/>
    <w:rsid w:val="00EC339A"/>
    <w:rsid w:val="00EE4203"/>
    <w:rsid w:val="00F16D83"/>
    <w:rsid w:val="00FA1FEA"/>
    <w:rsid w:val="00FC3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D8709"/>
  <w15:docId w15:val="{11C6EC8E-1583-43CE-B2D6-5372B0484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663EBE"/>
  </w:style>
  <w:style w:type="paragraph" w:styleId="Revision">
    <w:name w:val="Revision"/>
    <w:hidden/>
    <w:uiPriority w:val="99"/>
    <w:semiHidden/>
    <w:rsid w:val="00636181"/>
    <w:pPr>
      <w:spacing w:line="240" w:lineRule="auto"/>
    </w:pPr>
  </w:style>
  <w:style w:type="character" w:styleId="Hyperlink">
    <w:name w:val="Hyperlink"/>
    <w:basedOn w:val="DefaultParagraphFont"/>
    <w:uiPriority w:val="99"/>
    <w:unhideWhenUsed/>
    <w:rsid w:val="00C75A5D"/>
    <w:rPr>
      <w:color w:val="0000FF" w:themeColor="hyperlink"/>
      <w:u w:val="single"/>
    </w:rPr>
  </w:style>
  <w:style w:type="character" w:styleId="UnresolvedMention">
    <w:name w:val="Unresolved Mention"/>
    <w:basedOn w:val="DefaultParagraphFont"/>
    <w:uiPriority w:val="99"/>
    <w:semiHidden/>
    <w:unhideWhenUsed/>
    <w:rsid w:val="00C75A5D"/>
    <w:rPr>
      <w:color w:val="605E5C"/>
      <w:shd w:val="clear" w:color="auto" w:fill="E1DFDD"/>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20CB4"/>
    <w:pPr>
      <w:ind w:left="720"/>
      <w:contextualSpacing/>
    </w:pPr>
  </w:style>
  <w:style w:type="paragraph" w:styleId="Bibliography">
    <w:name w:val="Bibliography"/>
    <w:basedOn w:val="Normal"/>
    <w:next w:val="Normal"/>
    <w:uiPriority w:val="37"/>
    <w:unhideWhenUsed/>
    <w:rsid w:val="003A7B96"/>
    <w:pPr>
      <w:tabs>
        <w:tab w:val="left" w:pos="384"/>
      </w:tabs>
      <w:spacing w:after="240" w:line="240" w:lineRule="auto"/>
      <w:ind w:left="384" w:hanging="384"/>
    </w:pPr>
  </w:style>
  <w:style w:type="table" w:styleId="TableGrid">
    <w:name w:val="Table Grid"/>
    <w:basedOn w:val="TableNormal"/>
    <w:uiPriority w:val="59"/>
    <w:rsid w:val="000E3E0B"/>
    <w:pPr>
      <w:spacing w:line="240" w:lineRule="auto"/>
    </w:pPr>
    <w:rPr>
      <w:rFonts w:asciiTheme="minorHAnsi" w:eastAsiaTheme="minorEastAsia"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0678835">
      <w:bodyDiv w:val="1"/>
      <w:marLeft w:val="0"/>
      <w:marRight w:val="0"/>
      <w:marTop w:val="0"/>
      <w:marBottom w:val="0"/>
      <w:divBdr>
        <w:top w:val="none" w:sz="0" w:space="0" w:color="auto"/>
        <w:left w:val="none" w:sz="0" w:space="0" w:color="auto"/>
        <w:bottom w:val="none" w:sz="0" w:space="0" w:color="auto"/>
        <w:right w:val="none" w:sz="0" w:space="0" w:color="auto"/>
      </w:divBdr>
    </w:div>
    <w:div w:id="1191450416">
      <w:bodyDiv w:val="1"/>
      <w:marLeft w:val="0"/>
      <w:marRight w:val="0"/>
      <w:marTop w:val="0"/>
      <w:marBottom w:val="0"/>
      <w:divBdr>
        <w:top w:val="none" w:sz="0" w:space="0" w:color="auto"/>
        <w:left w:val="none" w:sz="0" w:space="0" w:color="auto"/>
        <w:bottom w:val="none" w:sz="0" w:space="0" w:color="auto"/>
        <w:right w:val="none" w:sz="0" w:space="0" w:color="auto"/>
      </w:divBdr>
    </w:div>
    <w:div w:id="1335566442">
      <w:bodyDiv w:val="1"/>
      <w:marLeft w:val="0"/>
      <w:marRight w:val="0"/>
      <w:marTop w:val="0"/>
      <w:marBottom w:val="0"/>
      <w:divBdr>
        <w:top w:val="none" w:sz="0" w:space="0" w:color="auto"/>
        <w:left w:val="none" w:sz="0" w:space="0" w:color="auto"/>
        <w:bottom w:val="none" w:sz="0" w:space="0" w:color="auto"/>
        <w:right w:val="none" w:sz="0" w:space="0" w:color="auto"/>
      </w:divBdr>
    </w:div>
    <w:div w:id="1447385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imodulondb.org" TargetMode="External"/><Relationship Id="rId18" Type="http://schemas.openxmlformats.org/officeDocument/2006/relationships/image" Target="media/image6.png"/><Relationship Id="rId26" Type="http://schemas.openxmlformats.org/officeDocument/2006/relationships/hyperlink" Target="https://github.com/biosustain/salb_imodulons" TargetMode="External"/><Relationship Id="rId3" Type="http://schemas.openxmlformats.org/officeDocument/2006/relationships/styles" Target="styles.xml"/><Relationship Id="rId21" Type="http://schemas.openxmlformats.org/officeDocument/2006/relationships/hyperlink" Target="http://imodulondb.org" TargetMode="External"/><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imodulondb.org" TargetMode="External"/><Relationship Id="rId17" Type="http://schemas.openxmlformats.org/officeDocument/2006/relationships/image" Target="media/image5.png"/><Relationship Id="rId25" Type="http://schemas.openxmlformats.org/officeDocument/2006/relationships/hyperlink" Target="mailto:emoz@biosustain.dtu.dk"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biosustain/salb_imodulons" TargetMode="External"/><Relationship Id="rId20" Type="http://schemas.openxmlformats.org/officeDocument/2006/relationships/image" Target="media/image8.png"/><Relationship Id="rId29" Type="http://schemas.openxmlformats.org/officeDocument/2006/relationships/hyperlink" Target="https://www.bioinformatics.babraham.ac.uk/projects/fastq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6/09/relationships/commentsIds" Target="commentsIds.xm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commentsExtended" Target="commentsExtended.xml"/><Relationship Id="rId28" Type="http://schemas.openxmlformats.org/officeDocument/2006/relationships/hyperlink" Target="https://www.bioinformatics.babraham.ac.uk/projects/trim_galore/"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yperlink" Target="https://github.com/biosustain/salb_imodulons" TargetMode="External"/><Relationship Id="rId4" Type="http://schemas.openxmlformats.org/officeDocument/2006/relationships/settings" Target="settings.xml"/><Relationship Id="rId9" Type="http://schemas.openxmlformats.org/officeDocument/2006/relationships/hyperlink" Target="mailto:emoz@biosustain.dtu.dk" TargetMode="External"/><Relationship Id="rId14" Type="http://schemas.openxmlformats.org/officeDocument/2006/relationships/image" Target="media/image3.png"/><Relationship Id="rId22" Type="http://schemas.openxmlformats.org/officeDocument/2006/relationships/comments" Target="comments.xml"/><Relationship Id="rId27" Type="http://schemas.openxmlformats.org/officeDocument/2006/relationships/hyperlink" Target="https://github.com/SBRG/iModulonMiner" TargetMode="External"/><Relationship Id="rId30" Type="http://schemas.openxmlformats.org/officeDocument/2006/relationships/hyperlink" Target="http://biocyc.org" TargetMode="External"/><Relationship Id="rId35" Type="http://schemas.openxmlformats.org/officeDocument/2006/relationships/theme" Target="theme/theme1.xml"/><Relationship Id="rId8" Type="http://schemas.openxmlformats.org/officeDocument/2006/relationships/hyperlink" Target="mailto:leiya@biosustain.dtu.d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pmbCzjZbnwO78x2+ksnKnVCehw==">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3104</TotalTime>
  <Pages>36</Pages>
  <Words>65160</Words>
  <Characters>371417</Characters>
  <Application>Microsoft Office Word</Application>
  <DocSecurity>0</DocSecurity>
  <Lines>3095</Lines>
  <Paragraphs>871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Mathias Jönsson</cp:lastModifiedBy>
  <cp:revision>27</cp:revision>
  <dcterms:created xsi:type="dcterms:W3CDTF">2025-01-17T00:10:00Z</dcterms:created>
  <dcterms:modified xsi:type="dcterms:W3CDTF">2025-01-19T20:35:00Z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id="stOkkXEV"/&gt;&lt;style id="http://www.zotero.org/styles/cell-reports" hasBibliography="1" bibliographyStyleHasBeenSet="1"/&gt;&lt;prefs&gt;&lt;pref name="fieldType" value="Field"/&gt;&lt;pref name="automaticJournalAbbr</vt:lpwstr>
  </property>
  <property fmtid="{D5CDD505-2E9C-101B-9397-08002B2CF9AE}" pid="3" name="ZOTERO_PREF_2">
    <vt:lpwstr>eviations" value="true"/&gt;&lt;/prefs&gt;&lt;/data&gt;</vt:lpwstr>
  </property>
</Properties>
</file>